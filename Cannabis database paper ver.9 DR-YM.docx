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3C491" w14:textId="1DF951EA" w:rsidR="006B64E3" w:rsidRDefault="006B64E3" w:rsidP="000A149D">
      <w:pPr>
        <w:spacing w:line="360" w:lineRule="auto"/>
        <w:ind w:firstLine="567"/>
        <w:jc w:val="both"/>
        <w:rPr>
          <w:b/>
        </w:rPr>
      </w:pPr>
    </w:p>
    <w:p w14:paraId="2B13BB31" w14:textId="013655EE" w:rsidR="006B64E3" w:rsidRDefault="006B64E3" w:rsidP="000A149D">
      <w:pPr>
        <w:spacing w:line="360" w:lineRule="auto"/>
        <w:ind w:firstLine="567"/>
        <w:jc w:val="both"/>
        <w:rPr>
          <w:b/>
        </w:rPr>
      </w:pPr>
      <w:commentRangeStart w:id="0"/>
      <w:del w:id="1" w:author="יעל מייזלס/Yael Maizels" w:date="2020-07-12T09:19:00Z">
        <w:r w:rsidDel="00AA36EC">
          <w:rPr>
            <w:b/>
          </w:rPr>
          <w:delText xml:space="preserve">Cannabis </w:delText>
        </w:r>
      </w:del>
      <w:r>
        <w:rPr>
          <w:b/>
        </w:rPr>
        <w:t xml:space="preserve">Medical </w:t>
      </w:r>
      <w:ins w:id="2" w:author="יעל מייזלס/Yael Maizels" w:date="2020-07-12T09:19:00Z">
        <w:r w:rsidR="00AA36EC">
          <w:rPr>
            <w:b/>
          </w:rPr>
          <w:t>Cannab</w:t>
        </w:r>
      </w:ins>
      <w:ins w:id="3" w:author="יעל מייזלס/Yael Maizels" w:date="2021-03-01T10:20:00Z">
        <w:r w:rsidR="003E471D">
          <w:rPr>
            <w:b/>
          </w:rPr>
          <w:t>is</w:t>
        </w:r>
      </w:ins>
      <w:ins w:id="4" w:author="דמיטרי רודין/Dmitry Rodin" w:date="2021-02-27T21:02:00Z">
        <w:del w:id="5" w:author="יעל מייזלס/Yael Maizels" w:date="2021-03-01T10:20:00Z">
          <w:r w:rsidR="008F2E3E" w:rsidDel="003E471D">
            <w:rPr>
              <w:b/>
            </w:rPr>
            <w:delText>noid</w:delText>
          </w:r>
        </w:del>
      </w:ins>
      <w:ins w:id="6" w:author="יעל מייזלס/Yael Maizels" w:date="2020-07-12T09:19:00Z">
        <w:r w:rsidR="00AA36EC">
          <w:rPr>
            <w:b/>
          </w:rPr>
          <w:t xml:space="preserve"> </w:t>
        </w:r>
      </w:ins>
      <w:r>
        <w:rPr>
          <w:b/>
        </w:rPr>
        <w:t>Library</w:t>
      </w:r>
      <w:commentRangeEnd w:id="0"/>
      <w:r w:rsidR="003E471D">
        <w:rPr>
          <w:rStyle w:val="CommentReference"/>
          <w:rFonts w:ascii="Calibri" w:eastAsia="Calibri" w:hAnsi="Calibri" w:cs="Calibri"/>
          <w:rtl/>
        </w:rPr>
        <w:commentReference w:id="0"/>
      </w:r>
      <w:r>
        <w:rPr>
          <w:b/>
        </w:rPr>
        <w:t xml:space="preserve">: </w:t>
      </w:r>
      <w:r w:rsidR="002E273D">
        <w:rPr>
          <w:b/>
        </w:rPr>
        <w:t>data-mining driven</w:t>
      </w:r>
      <w:r>
        <w:rPr>
          <w:b/>
        </w:rPr>
        <w:t xml:space="preserve"> </w:t>
      </w:r>
      <w:r w:rsidR="00125762">
        <w:rPr>
          <w:b/>
        </w:rPr>
        <w:t xml:space="preserve">development of </w:t>
      </w:r>
      <w:r w:rsidR="00AB4335">
        <w:rPr>
          <w:b/>
        </w:rPr>
        <w:t xml:space="preserve">a </w:t>
      </w:r>
      <w:r w:rsidR="00973306">
        <w:rPr>
          <w:b/>
        </w:rPr>
        <w:t xml:space="preserve">curated </w:t>
      </w:r>
      <w:r>
        <w:rPr>
          <w:b/>
        </w:rPr>
        <w:t xml:space="preserve">database for research articles </w:t>
      </w:r>
      <w:r w:rsidR="002E273D">
        <w:rPr>
          <w:b/>
        </w:rPr>
        <w:t>on</w:t>
      </w:r>
      <w:r w:rsidR="000C568F">
        <w:rPr>
          <w:b/>
        </w:rPr>
        <w:t xml:space="preserve"> </w:t>
      </w:r>
      <w:r>
        <w:rPr>
          <w:b/>
        </w:rPr>
        <w:t xml:space="preserve">cannabis </w:t>
      </w:r>
      <w:r w:rsidR="000C568F">
        <w:rPr>
          <w:b/>
        </w:rPr>
        <w:t>therapeutic activity</w:t>
      </w:r>
      <w:r>
        <w:rPr>
          <w:b/>
        </w:rPr>
        <w:t>.</w:t>
      </w:r>
    </w:p>
    <w:p w14:paraId="2C2EABBF" w14:textId="77777777" w:rsidR="007C12D1" w:rsidRDefault="007C12D1" w:rsidP="00D45068">
      <w:pPr>
        <w:spacing w:line="360" w:lineRule="auto"/>
        <w:ind w:firstLine="567"/>
        <w:jc w:val="both"/>
        <w:rPr>
          <w:b/>
        </w:rPr>
      </w:pPr>
    </w:p>
    <w:p w14:paraId="157F95AE" w14:textId="77777777" w:rsidR="007C12D1" w:rsidRDefault="00A667C1" w:rsidP="00D45068">
      <w:pPr>
        <w:spacing w:line="360" w:lineRule="auto"/>
        <w:ind w:firstLine="567"/>
        <w:jc w:val="both"/>
        <w:rPr>
          <w:b/>
        </w:rPr>
      </w:pPr>
      <w:r>
        <w:rPr>
          <w:b/>
        </w:rPr>
        <w:t>INTRODUCTION</w:t>
      </w:r>
    </w:p>
    <w:p w14:paraId="5A9DFF23" w14:textId="3EED379B" w:rsidR="007C12D1" w:rsidRDefault="00A667C1" w:rsidP="00F0064F">
      <w:pPr>
        <w:spacing w:line="360" w:lineRule="auto"/>
        <w:ind w:firstLine="567"/>
        <w:jc w:val="both"/>
      </w:pPr>
      <w:r>
        <w:t>Once considered a recreational drug used mainly for its stress-relieving properties</w:t>
      </w:r>
      <w:ins w:id="7" w:author="דמיטרי רודין/Dmitry Rodin" w:date="2021-02-27T23:43:00Z">
        <w:r w:rsidR="00BF3D1F">
          <w:t>,</w:t>
        </w:r>
      </w:ins>
      <w:r>
        <w:t xml:space="preserve"> cannabis </w:t>
      </w:r>
      <w:r w:rsidR="00EB4790">
        <w:t>and its deri</w:t>
      </w:r>
      <w:r w:rsidR="00AB4335">
        <w:t>vatives</w:t>
      </w:r>
      <w:r w:rsidR="00EB4790">
        <w:t xml:space="preserve"> are</w:t>
      </w:r>
      <w:r>
        <w:t xml:space="preserve"> now </w:t>
      </w:r>
      <w:r w:rsidR="009D6105">
        <w:t xml:space="preserve">being investigated </w:t>
      </w:r>
      <w:r>
        <w:t xml:space="preserve">by the medical and scientific communities as a promising medical drug with a wide spectrum of activity and the </w:t>
      </w:r>
      <w:r w:rsidR="009D6105">
        <w:t xml:space="preserve">potential </w:t>
      </w:r>
      <w:r>
        <w:t>to treat a number of conditions including</w:t>
      </w:r>
      <w:r w:rsidR="000C568F">
        <w:t xml:space="preserve"> pain, multiple sclerosis, epilepsy,</w:t>
      </w:r>
      <w:r>
        <w:t xml:space="preserve"> anxiety,</w:t>
      </w:r>
      <w:r w:rsidR="000C568F">
        <w:t xml:space="preserve"> nausea</w:t>
      </w:r>
      <w:r w:rsidR="00EB4790">
        <w:t>,</w:t>
      </w:r>
      <w:r w:rsidR="00041CAF">
        <w:t xml:space="preserve"> seizures</w:t>
      </w:r>
      <w:r w:rsidR="000C568F">
        <w:t xml:space="preserve"> </w:t>
      </w:r>
      <w:r w:rsidR="00AB4335">
        <w:t xml:space="preserve">and </w:t>
      </w:r>
      <w:r w:rsidR="000C568F">
        <w:t>schizophrenia</w:t>
      </w:r>
      <w:r>
        <w:t xml:space="preserve">  [10.1089/can.2018.0006, 10.1007/s13311-015-0387-1, 10.1016/S0140-6736(18)30136-3, 10.1089/can.2017.0017, 10.3389/fimmu.2018.02009]. </w:t>
      </w:r>
      <w:r w:rsidR="009D6105">
        <w:t xml:space="preserve">There </w:t>
      </w:r>
      <w:ins w:id="8" w:author="יעל מייזלס/Yael Maizels" w:date="2021-03-01T10:51:00Z">
        <w:r w:rsidR="006E7862">
          <w:t>are</w:t>
        </w:r>
      </w:ins>
      <w:ins w:id="9" w:author="דמיטרי רודין/Dmitry Rodin" w:date="2021-02-27T23:43:00Z">
        <w:del w:id="10" w:author="יעל מייזלס/Yael Maizels" w:date="2021-03-01T10:51:00Z">
          <w:r w:rsidR="00BF3D1F" w:rsidDel="006E7862">
            <w:delText>is</w:delText>
          </w:r>
        </w:del>
        <w:r w:rsidR="00BF3D1F">
          <w:t xml:space="preserve"> a number of </w:t>
        </w:r>
      </w:ins>
      <w:del w:id="11" w:author="דמיטרי רודין/Dmitry Rodin" w:date="2021-02-27T23:43:00Z">
        <w:r w:rsidR="009D6105" w:rsidDel="00BF3D1F">
          <w:delText xml:space="preserve">are multiple </w:delText>
        </w:r>
      </w:del>
      <w:r w:rsidR="009D6105">
        <w:t>scientific studies investigating the utility of cannabis</w:t>
      </w:r>
      <w:ins w:id="12" w:author="דמיטרי רודין/Dmitry Rodin" w:date="2021-02-27T23:43:00Z">
        <w:r w:rsidR="00BF3D1F">
          <w:t>.</w:t>
        </w:r>
      </w:ins>
      <w:r w:rsidR="009D6105">
        <w:t xml:space="preserve"> </w:t>
      </w:r>
      <w:ins w:id="13" w:author="דמיטרי רודין/Dmitry Rodin" w:date="2021-02-27T23:43:00Z">
        <w:r w:rsidR="00BF3D1F">
          <w:t>H</w:t>
        </w:r>
      </w:ins>
      <w:del w:id="14" w:author="דמיטרי רודין/Dmitry Rodin" w:date="2021-02-27T23:43:00Z">
        <w:r w:rsidR="009D6105" w:rsidDel="00BF3D1F">
          <w:delText>h</w:delText>
        </w:r>
      </w:del>
      <w:r>
        <w:t xml:space="preserve">owever, available data on medical marijuana is often controversial, or even contradictory due to various issues including </w:t>
      </w:r>
      <w:r w:rsidR="009D6105">
        <w:t>a lack of standardization in regards to preparation of cannabis compounds, a wide variety of different comp</w:t>
      </w:r>
      <w:r w:rsidR="005F5C35">
        <w:t xml:space="preserve">ounds being tested </w:t>
      </w:r>
      <w:r w:rsidR="002C7646">
        <w:t>and</w:t>
      </w:r>
      <w:r w:rsidR="00D5347C">
        <w:t xml:space="preserve"> different effects from different cannabinoids</w:t>
      </w:r>
      <w:r w:rsidR="002C7646">
        <w:t xml:space="preserve"> </w:t>
      </w:r>
      <w:r w:rsidR="005F5C35">
        <w:t>that sometimes oppos</w:t>
      </w:r>
      <w:r w:rsidR="002C7646">
        <w:t>e</w:t>
      </w:r>
      <w:r w:rsidR="005F5C35">
        <w:t xml:space="preserve"> </w:t>
      </w:r>
      <w:r w:rsidR="002C7646">
        <w:t xml:space="preserve">each other </w:t>
      </w:r>
      <w:r>
        <w:t xml:space="preserve">[PMID: 29369568, </w:t>
      </w:r>
      <w:commentRangeStart w:id="15"/>
      <w:commentRangeStart w:id="16"/>
      <w:r>
        <w:t>10.1016/j.ejim.2018.01.020</w:t>
      </w:r>
      <w:commentRangeEnd w:id="15"/>
      <w:r w:rsidR="005F5C35">
        <w:rPr>
          <w:rStyle w:val="CommentReference"/>
        </w:rPr>
        <w:commentReference w:id="15"/>
      </w:r>
      <w:commentRangeEnd w:id="16"/>
      <w:r w:rsidR="00002435">
        <w:rPr>
          <w:rStyle w:val="CommentReference"/>
        </w:rPr>
        <w:commentReference w:id="16"/>
      </w:r>
      <w:r>
        <w:t>] Despite th</w:t>
      </w:r>
      <w:r w:rsidR="005F5C35">
        <w:t>e controversial data</w:t>
      </w:r>
      <w:r>
        <w:t xml:space="preserve"> </w:t>
      </w:r>
      <w:r w:rsidR="005F5C35">
        <w:t xml:space="preserve">the demonstrated health benefits of </w:t>
      </w:r>
      <w:r>
        <w:t xml:space="preserve">cannabis </w:t>
      </w:r>
      <w:r w:rsidR="005F5C35">
        <w:t>have</w:t>
      </w:r>
      <w:r>
        <w:t xml:space="preserve"> accelerated its legalization and it is now decriminalized and available for medical purposes in </w:t>
      </w:r>
      <w:commentRangeStart w:id="17"/>
      <w:r>
        <w:t>many</w:t>
      </w:r>
      <w:commentRangeEnd w:id="17"/>
      <w:r w:rsidR="00E94930">
        <w:rPr>
          <w:rStyle w:val="CommentReference"/>
          <w:rFonts w:ascii="Calibri" w:eastAsia="Calibri" w:hAnsi="Calibri" w:cs="Calibri"/>
        </w:rPr>
        <w:commentReference w:id="17"/>
      </w:r>
      <w:r>
        <w:t xml:space="preserve"> countries including Canada, the US (in</w:t>
      </w:r>
      <w:ins w:id="18" w:author="יעל מייזלס/Yael Maizels" w:date="2021-03-01T10:57:00Z">
        <w:r w:rsidR="00B96D91">
          <w:t xml:space="preserve"> 33 states</w:t>
        </w:r>
      </w:ins>
      <w:del w:id="19" w:author="יעל מייזלס/Yael Maizels" w:date="2021-03-01T10:57:00Z">
        <w:r w:rsidDel="00B96D91">
          <w:delText xml:space="preserve"> more than half of the states</w:delText>
        </w:r>
      </w:del>
      <w:r>
        <w:t>)</w:t>
      </w:r>
      <w:ins w:id="20" w:author="יעל מייזלס/Yael Maizels" w:date="2021-03-01T11:16:00Z">
        <w:r w:rsidR="00E94930">
          <w:t xml:space="preserve"> and</w:t>
        </w:r>
      </w:ins>
      <w:del w:id="21" w:author="יעל מייזלס/Yael Maizels" w:date="2021-03-01T11:16:00Z">
        <w:r w:rsidDel="00E94930">
          <w:delText>,</w:delText>
        </w:r>
      </w:del>
      <w:r>
        <w:t xml:space="preserve"> Israel</w:t>
      </w:r>
      <w:del w:id="22" w:author="יעל מייזלס/Yael Maizels" w:date="2021-03-01T11:16:00Z">
        <w:r w:rsidDel="00E94930">
          <w:delText xml:space="preserve">, </w:delText>
        </w:r>
      </w:del>
      <w:del w:id="23" w:author="יעל מייזלס/Yael Maizels" w:date="2021-03-01T11:07:00Z">
        <w:r w:rsidDel="007F7C1A">
          <w:delText>the Czech Republic</w:delText>
        </w:r>
      </w:del>
      <w:del w:id="24" w:author="יעל מייזלס/Yael Maizels" w:date="2021-03-01T11:05:00Z">
        <w:r w:rsidDel="007F7C1A">
          <w:delText xml:space="preserve"> </w:delText>
        </w:r>
      </w:del>
      <w:r>
        <w:t>[</w:t>
      </w:r>
      <w:ins w:id="25" w:author="יעל מייזלס/Yael Maizels" w:date="2021-03-01T10:57:00Z">
        <w:r w:rsidR="00B96D91" w:rsidRPr="00B96D91">
          <w:t>10.1001/jamapsychiatry.2019.3254</w:t>
        </w:r>
      </w:ins>
      <w:ins w:id="26" w:author="יעל מייזלס/Yael Maizels" w:date="2021-03-01T11:07:00Z">
        <w:r w:rsidR="007F7C1A">
          <w:t xml:space="preserve">, </w:t>
        </w:r>
        <w:r w:rsidR="007F7C1A" w:rsidRPr="007F7C1A">
          <w:t>https://www.emcdda.europa.eu/system/files/publications/4135/TD0217210ENN.pdf</w:t>
        </w:r>
      </w:ins>
      <w:r>
        <w:t>]</w:t>
      </w:r>
      <w:del w:id="27" w:author="דמיטרי רודין/Dmitry Rodin" w:date="2021-02-27T23:46:00Z">
        <w:r w:rsidDel="00BF3D1F">
          <w:delText xml:space="preserve">, introducing new business and research opportunities to existing companies and creating new startups </w:delText>
        </w:r>
        <w:r w:rsidR="005F5C35" w:rsidDel="00BF3D1F">
          <w:delText xml:space="preserve">that aim fill unmet needs in this </w:delText>
        </w:r>
        <w:r w:rsidDel="00BF3D1F">
          <w:delText>novel market</w:delText>
        </w:r>
      </w:del>
      <w:r>
        <w:t>. The “new reality” that has emerged in light of marijuana legalization has generated new demands in the business</w:t>
      </w:r>
      <w:r w:rsidR="005F5C35">
        <w:t>, consumer</w:t>
      </w:r>
      <w:r>
        <w:t xml:space="preserve"> and medical communities for clear and reliable results on drug efficacy and safety.</w:t>
      </w:r>
      <w:r w:rsidR="005F5C35">
        <w:t xml:space="preserve"> </w:t>
      </w:r>
      <w:del w:id="28" w:author="דמיטרי רודין/Dmitry Rodin" w:date="2021-02-27T23:44:00Z">
        <w:r w:rsidR="005F5C35" w:rsidDel="00BF3D1F">
          <w:delText xml:space="preserve"> </w:delText>
        </w:r>
      </w:del>
      <w:r w:rsidR="005F5C35">
        <w:t>In summary, a wide body of complex research in cannabis therapeutics for a variety of indication</w:t>
      </w:r>
      <w:ins w:id="29" w:author="יעל מייזלס/Yael Maizels" w:date="2020-07-12T09:03:00Z">
        <w:r w:rsidR="00EF7149">
          <w:t>s</w:t>
        </w:r>
      </w:ins>
      <w:r w:rsidR="005F5C35">
        <w:t xml:space="preserve"> creates a need for tools to classify and understand this newly emerging field.</w:t>
      </w:r>
    </w:p>
    <w:p w14:paraId="67225FE6" w14:textId="715811DD" w:rsidR="00EF7149" w:rsidRDefault="002A40E0" w:rsidP="00EF7149">
      <w:pPr>
        <w:spacing w:line="360" w:lineRule="auto"/>
        <w:jc w:val="both"/>
        <w:rPr>
          <w:moveTo w:id="30" w:author="יעל מייזלס/Yael Maizels" w:date="2020-07-12T09:06:00Z"/>
        </w:rPr>
      </w:pPr>
      <w:r>
        <w:t xml:space="preserve">Due to increased interest in medical cannabis </w:t>
      </w:r>
      <w:ins w:id="31" w:author="דמיטרי רודין/Dmitry Rodin" w:date="2021-02-27T23:45:00Z">
        <w:r w:rsidR="00BF3D1F">
          <w:t xml:space="preserve">and its derivatives, </w:t>
        </w:r>
      </w:ins>
      <w:r>
        <w:t xml:space="preserve">and growing international legalization, there </w:t>
      </w:r>
      <w:r w:rsidR="004C416B">
        <w:t xml:space="preserve">has been an explosion of scientific literature on the topic. </w:t>
      </w:r>
      <w:r w:rsidR="00A667C1">
        <w:t xml:space="preserve">A simple search on PubMed for </w:t>
      </w:r>
      <w:del w:id="32" w:author="דמיטרי רודין/Dmitry Rodin" w:date="2021-02-27T21:02:00Z">
        <w:r w:rsidR="00A667C1" w:rsidDel="008F2E3E">
          <w:delText xml:space="preserve"> </w:delText>
        </w:r>
      </w:del>
      <w:r w:rsidR="00A667C1">
        <w:t xml:space="preserve">“Cannabis </w:t>
      </w:r>
      <w:del w:id="33" w:author="דמיטרי רודין/Dmitry Rodin" w:date="2021-02-27T21:02:00Z">
        <w:r w:rsidR="00A667C1" w:rsidDel="008F2E3E">
          <w:delText xml:space="preserve">treatment” </w:delText>
        </w:r>
        <w:r w:rsidR="004C416B" w:rsidDel="008F2E3E">
          <w:delText xml:space="preserve"> gave</w:delText>
        </w:r>
      </w:del>
      <w:ins w:id="34" w:author="דמיטרי רודין/Dmitry Rodin" w:date="2021-02-27T21:02:00Z">
        <w:r w:rsidR="008F2E3E">
          <w:t xml:space="preserve">treatment” </w:t>
        </w:r>
      </w:ins>
      <w:ins w:id="35" w:author="דמיטרי רודין/Dmitry Rodin" w:date="2021-02-27T23:45:00Z">
        <w:r w:rsidR="00BF3D1F">
          <w:t>returns</w:t>
        </w:r>
      </w:ins>
      <w:r w:rsidR="004C416B">
        <w:t xml:space="preserve"> </w:t>
      </w:r>
      <w:commentRangeStart w:id="36"/>
      <w:r w:rsidR="004C416B">
        <w:t xml:space="preserve">over 8700 </w:t>
      </w:r>
      <w:commentRangeEnd w:id="36"/>
      <w:r w:rsidR="00E94930">
        <w:rPr>
          <w:rStyle w:val="CommentReference"/>
          <w:rFonts w:ascii="Calibri" w:eastAsia="Calibri" w:hAnsi="Calibri" w:cs="Calibri"/>
        </w:rPr>
        <w:commentReference w:id="36"/>
      </w:r>
      <w:r w:rsidR="004C416B">
        <w:t>search results in July 2020.</w:t>
      </w:r>
      <w:r w:rsidR="00A667C1">
        <w:t xml:space="preserve"> This number </w:t>
      </w:r>
      <w:r w:rsidR="004C416B">
        <w:t xml:space="preserve">is nearly five times that of the number in </w:t>
      </w:r>
      <w:r w:rsidR="00A667C1">
        <w:t>2000</w:t>
      </w:r>
      <w:r w:rsidR="004C416B">
        <w:t xml:space="preserve"> (1759)</w:t>
      </w:r>
      <w:r w:rsidR="00A667C1">
        <w:t xml:space="preserve"> and seems to be far from its peak value due to</w:t>
      </w:r>
      <w:ins w:id="37" w:author="יעל מייזלס/Yael Maizels" w:date="2020-07-12T09:04:00Z">
        <w:r w:rsidR="00EF7149">
          <w:t xml:space="preserve"> the</w:t>
        </w:r>
      </w:ins>
      <w:r w:rsidR="00A667C1">
        <w:t xml:space="preserve"> world legalization movement and new business opportunities the cannabis field creates. The same tendency is seen for other more specific search queries related to medical cannabis such as: “Cannabinoids Cancer”, “THC Pain” and “CBD epilepsy” etc. (Fig.1). 15-20% of the articles on medical cannabis are review papers</w:t>
      </w:r>
      <w:r w:rsidR="000A7B75">
        <w:t xml:space="preserve">, the majority of these reviews are not </w:t>
      </w:r>
      <w:r w:rsidR="000A7B75">
        <w:lastRenderedPageBreak/>
        <w:t>systematic which means they</w:t>
      </w:r>
      <w:r w:rsidR="00A667C1">
        <w:t xml:space="preserve"> might be either biased or often do not contain all the available information. </w:t>
      </w:r>
      <w:ins w:id="38" w:author="דמיטרי רודין/Dmitry Rodin" w:date="2021-02-27T23:47:00Z">
        <w:r w:rsidR="00A93EAE">
          <w:t>Even w</w:t>
        </w:r>
      </w:ins>
      <w:del w:id="39" w:author="דמיטרי רודין/Dmitry Rodin" w:date="2021-02-27T23:47:00Z">
        <w:r w:rsidR="00451546" w:rsidDel="00A93EAE">
          <w:delText>W</w:delText>
        </w:r>
      </w:del>
      <w:r w:rsidR="00451546">
        <w:t>hen we exclude the review</w:t>
      </w:r>
      <w:ins w:id="40" w:author="דמיטרי רודין/Dmitry Rodin" w:date="2021-02-27T20:00:00Z">
        <w:r w:rsidR="00302D34">
          <w:t>s</w:t>
        </w:r>
      </w:ins>
      <w:ins w:id="41" w:author="דמיטרי רודין/Dmitry Rodin" w:date="2021-02-27T23:48:00Z">
        <w:r w:rsidR="00A93EAE">
          <w:t>,</w:t>
        </w:r>
      </w:ins>
      <w:r w:rsidR="00451546">
        <w:t xml:space="preserve"> </w:t>
      </w:r>
      <w:del w:id="42" w:author="דמיטרי רודין/Dmitry Rodin" w:date="2021-02-27T20:00:00Z">
        <w:r w:rsidR="00451546" w:rsidDel="00302D34">
          <w:delText xml:space="preserve">articles </w:delText>
        </w:r>
      </w:del>
      <w:r w:rsidR="00451546">
        <w:t>the</w:t>
      </w:r>
      <w:del w:id="43" w:author="דמיטרי רודין/Dmitry Rodin" w:date="2021-02-27T23:47:00Z">
        <w:r w:rsidR="00451546" w:rsidDel="00A93EAE">
          <w:delText>re</w:delText>
        </w:r>
      </w:del>
      <w:r w:rsidR="00451546">
        <w:t xml:space="preserve"> remain</w:t>
      </w:r>
      <w:ins w:id="44" w:author="דמיטרי רודין/Dmitry Rodin" w:date="2021-02-27T23:47:00Z">
        <w:r w:rsidR="00A93EAE">
          <w:t>ing</w:t>
        </w:r>
      </w:ins>
      <w:r w:rsidR="00A667C1">
        <w:t xml:space="preserve"> 80-85% </w:t>
      </w:r>
      <w:del w:id="45" w:author="דמיטרי רודין/Dmitry Rodin" w:date="2021-02-27T23:47:00Z">
        <w:r w:rsidR="00A667C1" w:rsidDel="00A93EAE">
          <w:delText xml:space="preserve">research </w:delText>
        </w:r>
      </w:del>
      <w:r w:rsidR="00A667C1">
        <w:t>articles</w:t>
      </w:r>
      <w:del w:id="46" w:author="דמיטרי רודין/Dmitry Rodin" w:date="2021-02-27T23:48:00Z">
        <w:r w:rsidR="00A667C1" w:rsidDel="00A93EAE">
          <w:delText>,</w:delText>
        </w:r>
      </w:del>
      <w:r w:rsidR="00A667C1">
        <w:t xml:space="preserve"> </w:t>
      </w:r>
      <w:del w:id="47" w:author="דמיטרי רודין/Dmitry Rodin" w:date="2021-02-27T23:48:00Z">
        <w:r w:rsidR="00A667C1" w:rsidDel="00A93EAE">
          <w:delText>numbering in the thousands</w:delText>
        </w:r>
        <w:r w:rsidR="00451546" w:rsidDel="00A93EAE">
          <w:delText>, this</w:delText>
        </w:r>
        <w:r w:rsidR="00A667C1" w:rsidDel="00A93EAE">
          <w:delText xml:space="preserve"> </w:delText>
        </w:r>
      </w:del>
      <w:r w:rsidR="00A667C1">
        <w:t xml:space="preserve">is </w:t>
      </w:r>
      <w:ins w:id="48" w:author="דמיטרי רודין/Dmitry Rodin" w:date="2021-02-27T23:48:00Z">
        <w:r w:rsidR="00A93EAE">
          <w:t xml:space="preserve">still </w:t>
        </w:r>
      </w:ins>
      <w:r w:rsidR="00A667C1">
        <w:t>a huge body of data,</w:t>
      </w:r>
      <w:r w:rsidR="00451546">
        <w:t xml:space="preserve"> and analyzing it properly is a not a </w:t>
      </w:r>
      <w:r w:rsidR="00A667C1">
        <w:t xml:space="preserve">trivial task </w:t>
      </w:r>
      <w:del w:id="49" w:author="דמיטרי רודין/Dmitry Rodin" w:date="2021-02-27T23:48:00Z">
        <w:r w:rsidR="00451546" w:rsidDel="00A93EAE">
          <w:delText>which</w:delText>
        </w:r>
        <w:r w:rsidR="00A667C1" w:rsidDel="00A93EAE">
          <w:delText xml:space="preserve"> </w:delText>
        </w:r>
      </w:del>
      <w:ins w:id="50" w:author="דמיטרי רודין/Dmitry Rodin" w:date="2021-02-27T23:48:00Z">
        <w:r w:rsidR="00A93EAE">
          <w:t xml:space="preserve">and </w:t>
        </w:r>
      </w:ins>
      <w:r w:rsidR="00A667C1">
        <w:t>would require</w:t>
      </w:r>
      <w:r w:rsidR="00451546">
        <w:t xml:space="preserve"> an inordinate amount of</w:t>
      </w:r>
      <w:r w:rsidR="00A667C1">
        <w:t xml:space="preserve"> effort and time without “external” help. New analyses tools can help scientists, </w:t>
      </w:r>
      <w:r w:rsidR="00B77120">
        <w:t>businesspeople</w:t>
      </w:r>
      <w:r w:rsidR="00A667C1">
        <w:t xml:space="preserve"> and consumers access this information faster and more effectively. Moreover, automatization of </w:t>
      </w:r>
      <w:r w:rsidR="00451546">
        <w:t xml:space="preserve">the </w:t>
      </w:r>
      <w:r w:rsidR="00B77120">
        <w:t>analysis</w:t>
      </w:r>
      <w:r w:rsidR="00A667C1">
        <w:t xml:space="preserve"> process </w:t>
      </w:r>
      <w:ins w:id="51" w:author="דמיטרי רודין/Dmitry Rodin" w:date="2021-02-27T23:49:00Z">
        <w:r w:rsidR="00A93EAE">
          <w:t xml:space="preserve">(e.g. using data mining tools) </w:t>
        </w:r>
      </w:ins>
      <w:r w:rsidR="00A667C1">
        <w:t>may also help to avoid</w:t>
      </w:r>
      <w:r w:rsidR="00451546">
        <w:t xml:space="preserve"> a</w:t>
      </w:r>
      <w:r w:rsidR="00A667C1">
        <w:t xml:space="preserve"> biased search and thus will prevent a so-called </w:t>
      </w:r>
      <w:r w:rsidR="00A667C1">
        <w:rPr>
          <w:b/>
        </w:rPr>
        <w:t>confirmation bias</w:t>
      </w:r>
      <w:r w:rsidR="00A667C1">
        <w:t xml:space="preserve"> - a phenomenon when a scientist focuses only on search results confirming his preexisting hypotheses and ideas [</w:t>
      </w:r>
      <w:r w:rsidR="00A667C1">
        <w:rPr>
          <w:rFonts w:ascii="Arial" w:eastAsia="Arial" w:hAnsi="Arial" w:cs="Arial"/>
          <w:color w:val="575757"/>
          <w:sz w:val="19"/>
          <w:szCs w:val="19"/>
        </w:rPr>
        <w:t>28074874</w:t>
      </w:r>
      <w:r w:rsidR="00A667C1">
        <w:t>]. Data mining tools can also reveal trends in the literature and allow for new levels of data processing and analysis.</w:t>
      </w:r>
      <w:ins w:id="52" w:author="יעל מייזלס/Yael Maizels" w:date="2020-07-12T09:06:00Z">
        <w:r w:rsidR="00EF7149" w:rsidRPr="00EF7149">
          <w:t xml:space="preserve"> </w:t>
        </w:r>
      </w:ins>
      <w:moveToRangeStart w:id="53" w:author="יעל מייזלס/Yael Maizels" w:date="2020-07-12T09:06:00Z" w:name="move45437201"/>
      <w:moveTo w:id="54" w:author="יעל מייזלס/Yael Maizels" w:date="2020-07-12T09:06:00Z">
        <w:r w:rsidR="00EF7149">
          <w:t xml:space="preserve">With an increase in the number of professionals and patients interested in medical cannabis, it is important to develop a </w:t>
        </w:r>
        <w:commentRangeStart w:id="55"/>
        <w:commentRangeStart w:id="56"/>
        <w:r w:rsidR="00EF7149">
          <w:t>tool</w:t>
        </w:r>
        <w:commentRangeEnd w:id="55"/>
        <w:r w:rsidR="00EF7149">
          <w:rPr>
            <w:rStyle w:val="CommentReference"/>
          </w:rPr>
          <w:commentReference w:id="55"/>
        </w:r>
        <w:commentRangeEnd w:id="56"/>
        <w:r w:rsidR="00EF7149">
          <w:rPr>
            <w:rStyle w:val="CommentReference"/>
          </w:rPr>
          <w:commentReference w:id="56"/>
        </w:r>
        <w:r w:rsidR="00EF7149">
          <w:t xml:space="preserve"> that will sort existing data, providing structured, up-to-date and, most importantly, unbiased information about cannabis therapeutic activity, that will serve as a pillar for coordinating </w:t>
        </w:r>
        <w:del w:id="57" w:author="יעל מייזלס/Yael Maizels" w:date="2021-03-01T11:22:00Z">
          <w:r w:rsidR="00EF7149" w:rsidDel="00E94930">
            <w:delText>the</w:delText>
          </w:r>
        </w:del>
        <w:r w:rsidR="00EF7149">
          <w:t xml:space="preserve"> research efforts.</w:t>
        </w:r>
      </w:moveTo>
    </w:p>
    <w:moveToRangeEnd w:id="53"/>
    <w:p w14:paraId="7A51D421" w14:textId="7ECC1B5A" w:rsidR="007C12D1" w:rsidRDefault="007C12D1" w:rsidP="00A667C1">
      <w:pPr>
        <w:spacing w:line="360" w:lineRule="auto"/>
        <w:ind w:firstLine="567"/>
        <w:jc w:val="both"/>
      </w:pPr>
    </w:p>
    <w:p w14:paraId="3043DDD7" w14:textId="77777777" w:rsidR="007C12D1" w:rsidRDefault="007C12D1">
      <w:pPr>
        <w:spacing w:line="360" w:lineRule="auto"/>
        <w:ind w:firstLine="567"/>
        <w:jc w:val="both"/>
      </w:pPr>
    </w:p>
    <w:p w14:paraId="36A251A7" w14:textId="640613FC" w:rsidR="007C12D1" w:rsidRDefault="000856A2">
      <w:pPr>
        <w:spacing w:line="360" w:lineRule="auto"/>
      </w:pPr>
      <w:r w:rsidRPr="000856A2">
        <w:rPr>
          <w:noProof/>
        </w:rPr>
        <w:lastRenderedPageBreak/>
        <w:drawing>
          <wp:inline distT="0" distB="0" distL="0" distR="0" wp14:anchorId="01ACE07F" wp14:editId="439211A6">
            <wp:extent cx="5936615" cy="5137150"/>
            <wp:effectExtent l="0" t="0" r="0" b="6350"/>
            <wp:docPr id="8" name="Рисунок 8"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5137150"/>
                    </a:xfrm>
                    <a:prstGeom prst="rect">
                      <a:avLst/>
                    </a:prstGeom>
                  </pic:spPr>
                </pic:pic>
              </a:graphicData>
            </a:graphic>
          </wp:inline>
        </w:drawing>
      </w:r>
    </w:p>
    <w:p w14:paraId="0C2357A0" w14:textId="74C14F68" w:rsidR="007C12D1" w:rsidRDefault="00A667C1">
      <w:pPr>
        <w:spacing w:line="360" w:lineRule="auto"/>
        <w:ind w:firstLine="567"/>
        <w:jc w:val="center"/>
      </w:pPr>
      <w:r>
        <w:t>Fig.1 The number of publications on various search queries in medical cannabis field</w:t>
      </w:r>
      <w:r w:rsidR="00D45068">
        <w:t xml:space="preserve"> </w:t>
      </w:r>
      <w:r>
        <w:t>by years</w:t>
      </w:r>
      <w:ins w:id="58" w:author="יעל מייזלס/Yael Maizels" w:date="2020-07-12T09:06:00Z">
        <w:r w:rsidR="00EF7149">
          <w:t>.</w:t>
        </w:r>
      </w:ins>
    </w:p>
    <w:p w14:paraId="42E55471" w14:textId="77777777" w:rsidR="007C12D1" w:rsidDel="00EF7149" w:rsidRDefault="007C12D1">
      <w:pPr>
        <w:spacing w:line="360" w:lineRule="auto"/>
        <w:rPr>
          <w:del w:id="59" w:author="יעל מייזלס/Yael Maizels" w:date="2020-07-12T09:06:00Z"/>
          <w:i/>
        </w:rPr>
      </w:pPr>
    </w:p>
    <w:p w14:paraId="6087210C" w14:textId="1821E387" w:rsidR="00D225B1" w:rsidDel="00EF7149" w:rsidRDefault="00A667C1" w:rsidP="00D225B1">
      <w:pPr>
        <w:spacing w:line="360" w:lineRule="auto"/>
        <w:jc w:val="both"/>
        <w:rPr>
          <w:moveFrom w:id="60" w:author="יעל מייזלס/Yael Maizels" w:date="2020-07-12T09:06:00Z"/>
        </w:rPr>
      </w:pPr>
      <w:moveFromRangeStart w:id="61" w:author="יעל מייזלס/Yael Maizels" w:date="2020-07-12T09:06:00Z" w:name="move45437201"/>
      <w:moveFrom w:id="62" w:author="יעל מייזלס/Yael Maizels" w:date="2020-07-12T09:06:00Z">
        <w:r w:rsidDel="00EF7149">
          <w:t xml:space="preserve">With an increase in the number of professionals and patients interested in medical cannabis, it is important to develop a </w:t>
        </w:r>
        <w:commentRangeStart w:id="63"/>
        <w:commentRangeStart w:id="64"/>
        <w:r w:rsidDel="00EF7149">
          <w:t>tool</w:t>
        </w:r>
        <w:commentRangeEnd w:id="63"/>
        <w:r w:rsidR="00ED10B0" w:rsidDel="00EF7149">
          <w:rPr>
            <w:rStyle w:val="CommentReference"/>
          </w:rPr>
          <w:commentReference w:id="63"/>
        </w:r>
        <w:commentRangeEnd w:id="64"/>
        <w:r w:rsidR="00B77120" w:rsidDel="00EF7149">
          <w:rPr>
            <w:rStyle w:val="CommentReference"/>
          </w:rPr>
          <w:commentReference w:id="64"/>
        </w:r>
        <w:r w:rsidDel="00EF7149">
          <w:t xml:space="preserve"> that will sort existing data, providing structured, up-to-date and, most importantly, unbiased information about cannabis </w:t>
        </w:r>
        <w:r w:rsidR="00ED10B0" w:rsidDel="00EF7149">
          <w:t>therapeutic activity</w:t>
        </w:r>
        <w:r w:rsidDel="00EF7149">
          <w:t>, that will serve as a pillar for coordinating the research efforts.</w:t>
        </w:r>
      </w:moveFrom>
    </w:p>
    <w:moveFromRangeEnd w:id="61"/>
    <w:p w14:paraId="5ECF9A83" w14:textId="5798F632" w:rsidR="007C12D1" w:rsidRDefault="00A667C1">
      <w:pPr>
        <w:spacing w:line="360" w:lineRule="auto"/>
        <w:ind w:firstLine="567"/>
        <w:jc w:val="both"/>
      </w:pPr>
      <w:r>
        <w:t>Here, we present a system</w:t>
      </w:r>
      <w:ins w:id="65" w:author="יעל מייזלס/Yael Maizels" w:date="2020-07-06T11:57:00Z">
        <w:r w:rsidR="00AC3A08">
          <w:t xml:space="preserve">, the Medical </w:t>
        </w:r>
      </w:ins>
      <w:ins w:id="66" w:author="יעל מייזלס/Yael Maizels" w:date="2020-07-12T09:18:00Z">
        <w:r w:rsidR="00AA36EC">
          <w:t>Cannabi</w:t>
        </w:r>
      </w:ins>
      <w:ins w:id="67" w:author="דמיטרי רודין/Dmitry Rodin" w:date="2021-02-27T21:03:00Z">
        <w:r w:rsidR="008F2E3E">
          <w:t>noid</w:t>
        </w:r>
      </w:ins>
      <w:ins w:id="68" w:author="יעל מייזלס/Yael Maizels" w:date="2020-07-12T09:21:00Z">
        <w:del w:id="69" w:author="דמיטרי רודין/Dmitry Rodin" w:date="2021-02-27T21:03:00Z">
          <w:r w:rsidR="00AA36EC" w:rsidDel="008F2E3E">
            <w:delText>s</w:delText>
          </w:r>
        </w:del>
      </w:ins>
      <w:ins w:id="70" w:author="יעל מייזלס/Yael Maizels" w:date="2020-07-12T09:18:00Z">
        <w:r w:rsidR="00AA36EC">
          <w:t xml:space="preserve"> </w:t>
        </w:r>
      </w:ins>
      <w:ins w:id="71" w:author="יעל מייזלס/Yael Maizels" w:date="2020-07-06T11:57:00Z">
        <w:r w:rsidR="00AC3A08">
          <w:t>Library</w:t>
        </w:r>
      </w:ins>
      <w:ins w:id="72" w:author="יעל מייזלס/Yael Maizels" w:date="2020-07-12T09:07:00Z">
        <w:r w:rsidR="00EF7149">
          <w:t xml:space="preserve"> (</w:t>
        </w:r>
      </w:ins>
      <w:ins w:id="73" w:author="יעל מייזלס/Yael Maizels" w:date="2020-07-12T09:18:00Z">
        <w:r w:rsidR="00AA36EC">
          <w:t>MC</w:t>
        </w:r>
      </w:ins>
      <w:ins w:id="74" w:author="יעל מייזלס/Yael Maizels" w:date="2020-07-12T09:07:00Z">
        <w:r w:rsidR="00EF7149">
          <w:t>L)</w:t>
        </w:r>
      </w:ins>
      <w:r>
        <w:t xml:space="preserve"> that </w:t>
      </w:r>
      <w:proofErr w:type="gramStart"/>
      <w:r w:rsidR="00ED10B0">
        <w:t>curates</w:t>
      </w:r>
      <w:proofErr w:type="gramEnd"/>
      <w:r w:rsidR="00ED10B0">
        <w:t xml:space="preserve"> knowledge from a large number of </w:t>
      </w:r>
      <w:r>
        <w:t>scientific papers on medical cannabis</w:t>
      </w:r>
      <w:ins w:id="75" w:author="דמיטרי רודין/Dmitry Rodin" w:date="2021-02-27T21:04:00Z">
        <w:r w:rsidR="008F2E3E">
          <w:t xml:space="preserve"> derivatives</w:t>
        </w:r>
      </w:ins>
      <w:commentRangeStart w:id="76"/>
      <w:r>
        <w:t xml:space="preserve"> </w:t>
      </w:r>
      <w:commentRangeEnd w:id="76"/>
      <w:r w:rsidR="00ED10B0">
        <w:rPr>
          <w:rStyle w:val="CommentReference"/>
        </w:rPr>
        <w:commentReference w:id="76"/>
      </w:r>
      <w:r w:rsidR="00F0064F">
        <w:t xml:space="preserve">from PubMed </w:t>
      </w:r>
      <w:r>
        <w:t xml:space="preserve">to </w:t>
      </w:r>
      <w:r w:rsidR="00ED10B0">
        <w:t xml:space="preserve">summarize </w:t>
      </w:r>
      <w:r>
        <w:t xml:space="preserve">the efficacy and </w:t>
      </w:r>
      <w:commentRangeStart w:id="77"/>
      <w:r>
        <w:t>risks</w:t>
      </w:r>
      <w:commentRangeEnd w:id="77"/>
      <w:r w:rsidR="008C3200">
        <w:rPr>
          <w:rStyle w:val="CommentReference"/>
          <w:rFonts w:ascii="Calibri" w:eastAsia="Calibri" w:hAnsi="Calibri" w:cs="Calibri"/>
        </w:rPr>
        <w:commentReference w:id="77"/>
      </w:r>
      <w:r>
        <w:t xml:space="preserve"> related to cannabis</w:t>
      </w:r>
      <w:ins w:id="78" w:author="דמיטרי רודין/Dmitry Rodin" w:date="2021-02-27T23:51:00Z">
        <w:r w:rsidR="00A93EAE">
          <w:t>-based</w:t>
        </w:r>
      </w:ins>
      <w:r>
        <w:t xml:space="preserve"> treatment of specific </w:t>
      </w:r>
      <w:proofErr w:type="spellStart"/>
      <w:r>
        <w:t>diseases</w:t>
      </w:r>
      <w:ins w:id="79" w:author="יעל מייזלס/Yael Maizels" w:date="2021-03-01T13:25:00Z">
        <w:r w:rsidR="005B7C61">
          <w:t>,</w:t>
        </w:r>
      </w:ins>
      <w:del w:id="80" w:author="יעל מייזלס/Yael Maizels" w:date="2021-03-01T13:25:00Z">
        <w:r w:rsidDel="005B7C61">
          <w:delText>/</w:delText>
        </w:r>
      </w:del>
      <w:r>
        <w:t>conditions</w:t>
      </w:r>
      <w:proofErr w:type="spellEnd"/>
      <w:ins w:id="81" w:author="יעל מייזלס/Yael Maizels" w:date="2021-03-01T13:25:00Z">
        <w:r w:rsidR="005B7C61">
          <w:t xml:space="preserve"> and symptoms which we termed indication for simplicity</w:t>
        </w:r>
      </w:ins>
      <w:r>
        <w:t xml:space="preserve">. </w:t>
      </w:r>
      <w:commentRangeStart w:id="82"/>
      <w:r w:rsidR="00D225B1">
        <w:t xml:space="preserve">In the first stage we used </w:t>
      </w:r>
      <w:del w:id="83" w:author="דמיטרי רודין/Dmitry Rodin" w:date="2021-02-27T23:51:00Z">
        <w:r w:rsidR="00D225B1" w:rsidDel="00A93EAE">
          <w:delText>a data mining</w:delText>
        </w:r>
      </w:del>
      <w:ins w:id="84" w:author="דמיטרי רודין/Dmitry Rodin" w:date="2021-02-27T23:51:00Z">
        <w:r w:rsidR="00A93EAE">
          <w:t>an</w:t>
        </w:r>
      </w:ins>
      <w:r w:rsidR="00D225B1">
        <w:t xml:space="preserve"> </w:t>
      </w:r>
      <w:r w:rsidR="00F0064F">
        <w:t>algorithm</w:t>
      </w:r>
      <w:r w:rsidR="00D225B1">
        <w:t xml:space="preserve"> that extract</w:t>
      </w:r>
      <w:r w:rsidR="00F0064F">
        <w:t>ed</w:t>
      </w:r>
      <w:r w:rsidR="00D225B1">
        <w:t xml:space="preserve"> all PMIDs of articles that potentially study the effects of cannabis </w:t>
      </w:r>
      <w:del w:id="85" w:author="דמיטרי רודין/Dmitry Rodin" w:date="2021-02-27T23:51:00Z">
        <w:r w:rsidR="00F0064F" w:rsidDel="00A93EAE">
          <w:delText xml:space="preserve">and its </w:delText>
        </w:r>
      </w:del>
      <w:r w:rsidR="00F0064F">
        <w:t xml:space="preserve">derivatives </w:t>
      </w:r>
      <w:r w:rsidR="00D225B1">
        <w:t xml:space="preserve">on human </w:t>
      </w:r>
      <w:ins w:id="86" w:author="יעל מייזלס/Yael Maizels" w:date="2021-03-01T13:26:00Z">
        <w:r w:rsidR="005B7C61">
          <w:t>indication</w:t>
        </w:r>
      </w:ins>
      <w:del w:id="87" w:author="יעל מייזלס/Yael Maizels" w:date="2021-03-01T13:26:00Z">
        <w:r w:rsidR="00D225B1" w:rsidDel="005B7C61">
          <w:delText>disease</w:delText>
        </w:r>
      </w:del>
      <w:r w:rsidR="00D225B1">
        <w:t xml:space="preserve">. In the second stage </w:t>
      </w:r>
      <w:r w:rsidR="00F0064F">
        <w:t>we</w:t>
      </w:r>
      <w:r w:rsidR="00D225B1">
        <w:t xml:space="preserve"> extract</w:t>
      </w:r>
      <w:r w:rsidR="00F0064F">
        <w:t>ed</w:t>
      </w:r>
      <w:r w:rsidR="00D225B1">
        <w:t xml:space="preserve"> additional information from the abstracts and freely available full text articles and determine</w:t>
      </w:r>
      <w:r w:rsidR="00F0064F">
        <w:t>d</w:t>
      </w:r>
      <w:r w:rsidR="00D225B1">
        <w:t xml:space="preserve"> if the study show</w:t>
      </w:r>
      <w:r w:rsidR="00F0064F">
        <w:t>ed</w:t>
      </w:r>
      <w:r w:rsidR="00D225B1">
        <w:t xml:space="preserve"> that the cannabis compound ha</w:t>
      </w:r>
      <w:r w:rsidR="00F0064F">
        <w:t>d</w:t>
      </w:r>
      <w:r w:rsidR="00D225B1">
        <w:t xml:space="preserve"> a positive or negative effect on </w:t>
      </w:r>
      <w:r w:rsidR="00D225B1">
        <w:lastRenderedPageBreak/>
        <w:t>the disease</w:t>
      </w:r>
      <w:commentRangeEnd w:id="82"/>
      <w:r w:rsidR="008C3200">
        <w:rPr>
          <w:rStyle w:val="CommentReference"/>
          <w:rFonts w:ascii="Calibri" w:eastAsia="Calibri" w:hAnsi="Calibri" w:cs="Calibri"/>
        </w:rPr>
        <w:commentReference w:id="82"/>
      </w:r>
      <w:r w:rsidR="00D225B1">
        <w:t xml:space="preserve">. </w:t>
      </w:r>
      <w:r>
        <w:t xml:space="preserve">Our </w:t>
      </w:r>
      <w:r w:rsidR="00D225B1">
        <w:t>database</w:t>
      </w:r>
      <w:r>
        <w:t xml:space="preserve"> provides up to date information about cannabinoids (including </w:t>
      </w:r>
      <w:commentRangeStart w:id="88"/>
      <w:r>
        <w:t xml:space="preserve">THC, CBD, CBN, CBC, THCV, THCA, CBG, CBDV </w:t>
      </w:r>
      <w:commentRangeEnd w:id="88"/>
      <w:r w:rsidR="008C3200">
        <w:rPr>
          <w:rStyle w:val="CommentReference"/>
          <w:rFonts w:ascii="Calibri" w:eastAsia="Calibri" w:hAnsi="Calibri" w:cs="Calibri"/>
        </w:rPr>
        <w:commentReference w:id="88"/>
      </w:r>
      <w:r>
        <w:t>and their combinations</w:t>
      </w:r>
      <w:r>
        <w:rPr>
          <w:color w:val="980000"/>
        </w:rPr>
        <w:t>)</w:t>
      </w:r>
      <w:r>
        <w:t xml:space="preserve"> </w:t>
      </w:r>
      <w:ins w:id="89" w:author="יעל מייזלס/Yael Maizels" w:date="2020-07-06T09:25:00Z">
        <w:r w:rsidR="00D5347C">
          <w:t>use</w:t>
        </w:r>
      </w:ins>
      <w:ins w:id="90" w:author="יעל מייזלס/Yael Maizels" w:date="2020-07-12T09:07:00Z">
        <w:r w:rsidR="00EF7149">
          <w:t>d</w:t>
        </w:r>
      </w:ins>
      <w:del w:id="91" w:author="יעל מייזלס/Yael Maizels" w:date="2020-07-06T09:25:00Z">
        <w:r w:rsidDel="00D5347C">
          <w:delText>application</w:delText>
        </w:r>
      </w:del>
      <w:r>
        <w:t xml:space="preserve"> for treatment of specific diseases. The </w:t>
      </w:r>
      <w:ins w:id="92" w:author="יעל מייזלס/Yael Maizels" w:date="2020-07-12T09:18:00Z">
        <w:r w:rsidR="00AA36EC">
          <w:t>MCL</w:t>
        </w:r>
      </w:ins>
      <w:ins w:id="93" w:author="יעל מייזלס/Yael Maizels" w:date="2020-07-12T09:07:00Z">
        <w:r w:rsidR="00EF7149">
          <w:t xml:space="preserve"> </w:t>
        </w:r>
      </w:ins>
      <w:del w:id="94" w:author="יעל מייזלס/Yael Maizels" w:date="2020-07-12T09:07:00Z">
        <w:r w:rsidDel="00EF7149">
          <w:delText>database</w:delText>
        </w:r>
      </w:del>
      <w:r>
        <w:t xml:space="preserve"> </w:t>
      </w:r>
      <w:r w:rsidR="00D225B1">
        <w:t xml:space="preserve">allows the user to search </w:t>
      </w:r>
      <w:r>
        <w:t xml:space="preserve">the data based on diseases and conditions </w:t>
      </w:r>
      <w:r w:rsidR="00D225B1">
        <w:t>and</w:t>
      </w:r>
      <w:r>
        <w:t xml:space="preserve"> see all</w:t>
      </w:r>
      <w:del w:id="95" w:author="דמיטרי רודין/Dmitry Rodin" w:date="2021-02-27T23:52:00Z">
        <w:r w:rsidDel="00A93EAE">
          <w:delText xml:space="preserve"> </w:delText>
        </w:r>
      </w:del>
      <w:r>
        <w:t xml:space="preserve"> articles that are relevant to a specific cannabinoid and </w:t>
      </w:r>
      <w:del w:id="96" w:author="יעל מייזלס/Yael Maizels" w:date="2021-03-01T13:26:00Z">
        <w:r w:rsidDel="005B7C61">
          <w:delText>disease</w:delText>
        </w:r>
      </w:del>
      <w:ins w:id="97" w:author="יעל מייזלס/Yael Maizels" w:date="2021-03-01T13:26:00Z">
        <w:r w:rsidR="005B7C61">
          <w:t>indication</w:t>
        </w:r>
      </w:ins>
      <w:r w:rsidR="00D225B1">
        <w:t>.</w:t>
      </w:r>
      <w:ins w:id="98" w:author="יעל מייזלס/Yael Maizels" w:date="2021-03-01T11:37:00Z">
        <w:r w:rsidR="00F155AA">
          <w:t xml:space="preserve"> The data can be filtered by effect or research model.</w:t>
        </w:r>
      </w:ins>
      <w:r w:rsidR="00D225B1">
        <w:t xml:space="preserve"> </w:t>
      </w:r>
      <w:del w:id="99" w:author="דמיטרי רודין/Dmitry Rodin" w:date="2021-02-27T19:29:00Z">
        <w:r w:rsidR="00D225B1" w:rsidDel="009159DD">
          <w:delText>This article table</w:delText>
        </w:r>
        <w:r w:rsidDel="009159DD">
          <w:delText xml:space="preserve"> </w:delText>
        </w:r>
        <w:r w:rsidR="00D225B1" w:rsidDel="009159DD">
          <w:delText>can be sorted by year, effect and research model.</w:delText>
        </w:r>
        <w:r w:rsidR="00F0064F" w:rsidDel="009159DD">
          <w:delText xml:space="preserve"> </w:delText>
        </w:r>
      </w:del>
      <w:r>
        <w:t>The system presented in our current study could potentially improve the quality of physicians’ work as well as simplify and speed-up the research process in the field of medical cannabis.</w:t>
      </w:r>
    </w:p>
    <w:p w14:paraId="5D6776B8" w14:textId="77777777" w:rsidR="007C12D1" w:rsidRDefault="007C12D1">
      <w:pPr>
        <w:spacing w:line="360" w:lineRule="auto"/>
        <w:ind w:firstLine="567"/>
        <w:jc w:val="both"/>
        <w:rPr>
          <w:b/>
        </w:rPr>
      </w:pPr>
    </w:p>
    <w:p w14:paraId="65425698" w14:textId="7E6FBF82" w:rsidR="007C12D1" w:rsidRDefault="00A667C1" w:rsidP="000A7B75">
      <w:pPr>
        <w:spacing w:line="360" w:lineRule="auto"/>
        <w:rPr>
          <w:b/>
        </w:rPr>
      </w:pPr>
      <w:bookmarkStart w:id="100" w:name="_zbc2r2anh8z0" w:colFirst="0" w:colLast="0"/>
      <w:bookmarkEnd w:id="100"/>
      <w:r>
        <w:rPr>
          <w:b/>
        </w:rPr>
        <w:t xml:space="preserve">CONSTRUCTION AND </w:t>
      </w:r>
      <w:del w:id="101" w:author="דמיטרי רודין/Dmitry Rodin" w:date="2021-02-27T23:52:00Z">
        <w:r w:rsidDel="00A93EAE">
          <w:rPr>
            <w:b/>
          </w:rPr>
          <w:delText xml:space="preserve">CONTENT </w:delText>
        </w:r>
      </w:del>
      <w:ins w:id="102" w:author="דמיטרי רודין/Dmitry Rodin" w:date="2021-02-27T23:52:00Z">
        <w:r w:rsidR="00A93EAE">
          <w:rPr>
            <w:b/>
          </w:rPr>
          <w:t xml:space="preserve">RESULTS </w:t>
        </w:r>
      </w:ins>
    </w:p>
    <w:p w14:paraId="695127E4" w14:textId="77777777" w:rsidR="007C12D1" w:rsidRDefault="00A667C1" w:rsidP="000A7B75">
      <w:pPr>
        <w:spacing w:line="360" w:lineRule="auto"/>
        <w:rPr>
          <w:b/>
        </w:rPr>
      </w:pPr>
      <w:bookmarkStart w:id="103" w:name="_rrm8bns4bsbk" w:colFirst="0" w:colLast="0"/>
      <w:bookmarkStart w:id="104" w:name="_xejanf2tq4j2" w:colFirst="0" w:colLast="0"/>
      <w:bookmarkEnd w:id="103"/>
      <w:bookmarkEnd w:id="104"/>
      <w:r>
        <w:rPr>
          <w:b/>
        </w:rPr>
        <w:t>BUILDING OF THE TRAINING DATASET</w:t>
      </w:r>
    </w:p>
    <w:p w14:paraId="66A7A461" w14:textId="752822EE" w:rsidR="00D25E50" w:rsidRDefault="00A667C1" w:rsidP="00D25E50">
      <w:pPr>
        <w:spacing w:line="360" w:lineRule="auto"/>
        <w:rPr>
          <w:ins w:id="105" w:author="דמיטרי רודין/Dmitry Rodin" w:date="2021-02-27T19:48:00Z"/>
        </w:rPr>
      </w:pPr>
      <w:r>
        <w:t>We developed a semi-automatic tool to extract information from scientific papers</w:t>
      </w:r>
      <w:commentRangeStart w:id="106"/>
      <w:r>
        <w:t xml:space="preserve"> (Fig. 2).</w:t>
      </w:r>
      <w:r w:rsidR="00D45068">
        <w:t xml:space="preserve"> </w:t>
      </w:r>
      <w:commentRangeEnd w:id="106"/>
      <w:r w:rsidR="002563E9">
        <w:rPr>
          <w:rStyle w:val="CommentReference"/>
          <w:rFonts w:ascii="Calibri" w:eastAsia="Calibri" w:hAnsi="Calibri" w:cs="Calibri"/>
        </w:rPr>
        <w:commentReference w:id="106"/>
      </w:r>
      <w:r>
        <w:t xml:space="preserve">As the idea behind our system </w:t>
      </w:r>
      <w:ins w:id="107" w:author="יעל מייזלס/Yael Maizels" w:date="2021-03-01T11:40:00Z">
        <w:r w:rsidR="00F155AA">
          <w:t>was</w:t>
        </w:r>
      </w:ins>
      <w:del w:id="108" w:author="יעל מייזלס/Yael Maizels" w:date="2021-03-01T11:40:00Z">
        <w:r w:rsidDel="00F155AA">
          <w:delText>is</w:delText>
        </w:r>
      </w:del>
      <w:r>
        <w:t xml:space="preserve"> to develop an unbiased representation of the field, we only use</w:t>
      </w:r>
      <w:ins w:id="109" w:author="יעל מייזלס/Yael Maizels" w:date="2021-03-01T11:40:00Z">
        <w:r w:rsidR="00F155AA">
          <w:t>d</w:t>
        </w:r>
      </w:ins>
      <w:r>
        <w:t xml:space="preserve"> original research papers in our analysis. Thus, the first step </w:t>
      </w:r>
      <w:del w:id="110" w:author="דמיטרי רודין/Dmitry Rodin" w:date="2021-02-27T19:46:00Z">
        <w:r w:rsidDel="00D25E50">
          <w:delText xml:space="preserve">is </w:delText>
        </w:r>
      </w:del>
      <w:ins w:id="111" w:author="דמיטרי רודין/Dmitry Rodin" w:date="2021-02-27T19:46:00Z">
        <w:r w:rsidR="00D25E50">
          <w:t xml:space="preserve">was </w:t>
        </w:r>
      </w:ins>
      <w:r>
        <w:t>to filter all PubMed articles</w:t>
      </w:r>
      <w:ins w:id="112" w:author="יעל מייזלס/Yael Maizels" w:date="2021-03-01T11:59:00Z">
        <w:r w:rsidR="004807C6">
          <w:t xml:space="preserve"> (</w:t>
        </w:r>
        <w:r w:rsidR="004807C6" w:rsidRPr="004807C6">
          <w:t>https://pubmed.ncbi.nlm.nih.gov/</w:t>
        </w:r>
        <w:r w:rsidR="004807C6">
          <w:t>)</w:t>
        </w:r>
      </w:ins>
      <w:r>
        <w:t xml:space="preserve"> by publication type to include original research articles only.</w:t>
      </w:r>
      <w:del w:id="113" w:author="דמיטרי רודין/Dmitry Rodin" w:date="2021-02-27T19:36:00Z">
        <w:r w:rsidR="004256A9" w:rsidDel="009159DD">
          <w:delText xml:space="preserve"> This ensures that each study is only represented once in the database</w:delText>
        </w:r>
      </w:del>
      <w:del w:id="114" w:author="דמיטרי רודין/Dmitry Rodin" w:date="2021-02-27T19:37:00Z">
        <w:r w:rsidR="004256A9" w:rsidDel="009159DD">
          <w:delText>.</w:delText>
        </w:r>
      </w:del>
      <w:r w:rsidR="004256A9">
        <w:t xml:space="preserve"> </w:t>
      </w:r>
      <w:r>
        <w:t>Next, we filter</w:t>
      </w:r>
      <w:ins w:id="115" w:author="דמיטרי רודין/Dmitry Rodin" w:date="2021-02-27T19:46:00Z">
        <w:r w:rsidR="00D25E50">
          <w:t>ed</w:t>
        </w:r>
      </w:ins>
      <w:r>
        <w:t xml:space="preserve"> all the abstracts by the presence of cannabinoid names or their </w:t>
      </w:r>
      <w:commentRangeStart w:id="116"/>
      <w:r>
        <w:t>synonyms</w:t>
      </w:r>
      <w:commentRangeEnd w:id="116"/>
      <w:r w:rsidR="004256A9">
        <w:rPr>
          <w:rStyle w:val="CommentReference"/>
        </w:rPr>
        <w:commentReference w:id="116"/>
      </w:r>
      <w:ins w:id="117" w:author="דמיטרי רודין/Dmitry Rodin" w:date="2021-02-27T19:36:00Z">
        <w:r w:rsidR="009159DD">
          <w:t xml:space="preserve"> and abbreviations</w:t>
        </w:r>
      </w:ins>
      <w:r>
        <w:t xml:space="preserve">. The next filter </w:t>
      </w:r>
      <w:del w:id="118" w:author="דמיטרי רודין/Dmitry Rodin" w:date="2021-02-27T19:46:00Z">
        <w:r w:rsidDel="00D25E50">
          <w:delText xml:space="preserve">is </w:delText>
        </w:r>
      </w:del>
      <w:ins w:id="119" w:author="דמיטרי רודין/Dmitry Rodin" w:date="2021-02-27T19:46:00Z">
        <w:r w:rsidR="00D25E50">
          <w:t xml:space="preserve">was </w:t>
        </w:r>
      </w:ins>
      <w:r>
        <w:t xml:space="preserve">for </w:t>
      </w:r>
      <w:ins w:id="120" w:author="יעל מייזלס/Yael Maizels" w:date="2021-03-01T13:26:00Z">
        <w:r w:rsidR="005B7C61">
          <w:t>indications</w:t>
        </w:r>
      </w:ins>
      <w:del w:id="121" w:author="יעל מייזלס/Yael Maizels" w:date="2021-03-01T13:26:00Z">
        <w:r w:rsidDel="005B7C61">
          <w:delText>diseases</w:delText>
        </w:r>
      </w:del>
      <w:r>
        <w:t xml:space="preserve"> </w:t>
      </w:r>
      <w:r w:rsidR="000A149D">
        <w:t>names,</w:t>
      </w:r>
      <w:r>
        <w:t xml:space="preserve"> so we only include</w:t>
      </w:r>
      <w:ins w:id="122" w:author="דמיטרי רודין/Dmitry Rodin" w:date="2021-02-27T19:46:00Z">
        <w:r w:rsidR="00D25E50">
          <w:t>d</w:t>
        </w:r>
      </w:ins>
      <w:r>
        <w:t xml:space="preserve"> articles that </w:t>
      </w:r>
      <w:ins w:id="123" w:author="דמיטרי רודין/Dmitry Rodin" w:date="2021-02-27T19:46:00Z">
        <w:r w:rsidR="00D25E50">
          <w:t>were</w:t>
        </w:r>
      </w:ins>
      <w:del w:id="124" w:author="דמיטרי רודין/Dmitry Rodin" w:date="2021-02-27T19:46:00Z">
        <w:r w:rsidDel="00D25E50">
          <w:delText>are</w:delText>
        </w:r>
      </w:del>
      <w:r>
        <w:t xml:space="preserve"> related to </w:t>
      </w:r>
      <w:ins w:id="125" w:author="דמיטרי רודין/Dmitry Rodin" w:date="2021-02-27T23:57:00Z">
        <w:r w:rsidR="00912BCA">
          <w:t>a</w:t>
        </w:r>
      </w:ins>
      <w:ins w:id="126" w:author="יעל מייזלס/Yael Maizels" w:date="2021-03-01T13:26:00Z">
        <w:r w:rsidR="005B7C61">
          <w:t>n indication</w:t>
        </w:r>
      </w:ins>
      <w:ins w:id="127" w:author="דמיטרי רודין/Dmitry Rodin" w:date="2021-02-27T23:57:00Z">
        <w:del w:id="128" w:author="יעל מייזלס/Yael Maizels" w:date="2021-03-01T13:26:00Z">
          <w:r w:rsidR="00912BCA" w:rsidDel="005B7C61">
            <w:delText xml:space="preserve"> </w:delText>
          </w:r>
        </w:del>
      </w:ins>
      <w:del w:id="129" w:author="יעל מייזלס/Yael Maizels" w:date="2021-03-01T13:26:00Z">
        <w:r w:rsidDel="005B7C61">
          <w:delText>disease</w:delText>
        </w:r>
      </w:del>
      <w:r>
        <w:t xml:space="preserve">. In this </w:t>
      </w:r>
      <w:ins w:id="130" w:author="יעל מייזלס/Yael Maizels" w:date="2021-03-01T11:41:00Z">
        <w:r w:rsidR="00F155AA">
          <w:t>stage</w:t>
        </w:r>
      </w:ins>
      <w:del w:id="131" w:author="יעל מייזלס/Yael Maizels" w:date="2021-03-01T11:41:00Z">
        <w:r w:rsidDel="00F155AA">
          <w:delText>work</w:delText>
        </w:r>
      </w:del>
      <w:r>
        <w:t xml:space="preserve"> we use</w:t>
      </w:r>
      <w:ins w:id="132" w:author="דמיטרי רודין/Dmitry Rodin" w:date="2021-02-27T19:46:00Z">
        <w:r w:rsidR="00D25E50">
          <w:t>d</w:t>
        </w:r>
      </w:ins>
      <w:r>
        <w:t xml:space="preserve"> the </w:t>
      </w:r>
      <w:commentRangeStart w:id="133"/>
      <w:proofErr w:type="spellStart"/>
      <w:r>
        <w:t>Meddra</w:t>
      </w:r>
      <w:proofErr w:type="spellEnd"/>
      <w:r>
        <w:t xml:space="preserve"> glossary of indications for filtering</w:t>
      </w:r>
      <w:commentRangeEnd w:id="133"/>
      <w:r w:rsidR="00F155AA">
        <w:rPr>
          <w:rStyle w:val="CommentReference"/>
          <w:rFonts w:ascii="Calibri" w:eastAsia="Calibri" w:hAnsi="Calibri" w:cs="Calibri"/>
        </w:rPr>
        <w:commentReference w:id="133"/>
      </w:r>
      <w:ins w:id="134" w:author="דמיטרי רודין/Dmitry Rodin" w:date="2021-02-27T19:37:00Z">
        <w:r w:rsidR="009159DD">
          <w:t>.</w:t>
        </w:r>
      </w:ins>
      <w:del w:id="135" w:author="דמיטרי רודין/Dmitry Rodin" w:date="2021-02-27T19:37:00Z">
        <w:r w:rsidDel="009159DD">
          <w:delText>, and we also developed a system of disease synonyms to make the search more efficient.</w:delText>
        </w:r>
      </w:del>
      <w:ins w:id="136" w:author="דמיטרי רודין/Dmitry Rodin" w:date="2021-02-27T19:38:00Z">
        <w:r w:rsidR="009159DD">
          <w:t xml:space="preserve"> </w:t>
        </w:r>
        <w:del w:id="137" w:author="יעל מייזלס/Yael Maizels" w:date="2021-03-01T11:42:00Z">
          <w:r w:rsidR="009159DD" w:rsidDel="00F155AA">
            <w:delText>As a result we built</w:delText>
          </w:r>
        </w:del>
      </w:ins>
      <w:ins w:id="138" w:author="יעל מייזלס/Yael Maizels" w:date="2021-03-01T11:42:00Z">
        <w:r w:rsidR="00F155AA">
          <w:t>These stages created</w:t>
        </w:r>
      </w:ins>
      <w:ins w:id="139" w:author="דמיטרי רודין/Dmitry Rodin" w:date="2021-02-27T19:38:00Z">
        <w:r w:rsidR="009159DD">
          <w:t xml:space="preserve"> a dataset containing 6</w:t>
        </w:r>
      </w:ins>
      <w:ins w:id="140" w:author="דמיטרי רודין/Dmitry Rodin" w:date="2021-02-27T19:44:00Z">
        <w:r w:rsidR="00D25E50">
          <w:t>42</w:t>
        </w:r>
      </w:ins>
      <w:ins w:id="141" w:author="דמיטרי רודין/Dmitry Rodin" w:date="2021-02-27T19:38:00Z">
        <w:r w:rsidR="009159DD">
          <w:t xml:space="preserve"> papers that were </w:t>
        </w:r>
      </w:ins>
      <w:ins w:id="142" w:author="דמיטרי רודין/Dmitry Rodin" w:date="2021-02-27T19:39:00Z">
        <w:r w:rsidR="009159DD">
          <w:t>manually validated</w:t>
        </w:r>
        <w:r w:rsidR="00D25E50">
          <w:t xml:space="preserve"> for the presence of </w:t>
        </w:r>
        <w:proofErr w:type="spellStart"/>
        <w:r w:rsidR="00D25E50">
          <w:t>cannabinoid</w:t>
        </w:r>
      </w:ins>
      <w:ins w:id="143" w:author="יעל מייזלס/Yael Maizels" w:date="2021-03-01T11:42:00Z">
        <w:r w:rsidR="00F155AA">
          <w:t>,</w:t>
        </w:r>
      </w:ins>
      <w:ins w:id="144" w:author="דמיטרי רודין/Dmitry Rodin" w:date="2021-02-27T19:39:00Z">
        <w:del w:id="145" w:author="יעל מייזלס/Yael Maizels" w:date="2021-03-01T11:42:00Z">
          <w:r w:rsidR="00D25E50" w:rsidDel="00F155AA">
            <w:delText xml:space="preserve"> </w:delText>
          </w:r>
        </w:del>
      </w:ins>
      <w:ins w:id="146" w:author="יעל מייזלס/Yael Maizels" w:date="2021-03-01T11:44:00Z">
        <w:r w:rsidR="00F155AA">
          <w:t>and</w:t>
        </w:r>
      </w:ins>
      <w:proofErr w:type="spellEnd"/>
      <w:ins w:id="147" w:author="דמיטרי רודין/Dmitry Rodin" w:date="2021-02-27T19:39:00Z">
        <w:del w:id="148" w:author="יעל מייזלס/Yael Maizels" w:date="2021-03-01T11:42:00Z">
          <w:r w:rsidR="00D25E50" w:rsidDel="00F155AA">
            <w:delText>and</w:delText>
          </w:r>
        </w:del>
        <w:r w:rsidR="00D25E50">
          <w:t xml:space="preserve"> associated </w:t>
        </w:r>
      </w:ins>
      <w:ins w:id="149" w:author="יעל מייזלס/Yael Maizels" w:date="2021-03-01T13:26:00Z">
        <w:r w:rsidR="005B7C61">
          <w:t>indications</w:t>
        </w:r>
      </w:ins>
      <w:ins w:id="150" w:author="דמיטרי רודין/Dmitry Rodin" w:date="2021-02-27T19:39:00Z">
        <w:del w:id="151" w:author="יעל מייזלס/Yael Maizels" w:date="2021-03-01T13:26:00Z">
          <w:r w:rsidR="00D25E50" w:rsidDel="005B7C61">
            <w:delText>disease</w:delText>
          </w:r>
        </w:del>
      </w:ins>
      <w:ins w:id="152" w:author="דמיטרי רודין/Dmitry Rodin" w:date="2021-02-27T19:44:00Z">
        <w:del w:id="153" w:author="יעל מייזלס/Yael Maizels" w:date="2021-03-01T13:26:00Z">
          <w:r w:rsidR="00D25E50" w:rsidDel="005B7C61">
            <w:delText>s</w:delText>
          </w:r>
        </w:del>
      </w:ins>
      <w:ins w:id="154" w:author="דמיטרי רודין/Dmitry Rodin" w:date="2021-02-27T19:39:00Z">
        <w:r w:rsidR="00D25E50">
          <w:t xml:space="preserve">. </w:t>
        </w:r>
      </w:ins>
      <w:commentRangeStart w:id="155"/>
      <w:ins w:id="156" w:author="דמיטרי רודין/Dmitry Rodin" w:date="2021-02-28T00:02:00Z">
        <w:r w:rsidR="00912BCA">
          <w:t xml:space="preserve">Using </w:t>
        </w:r>
      </w:ins>
      <w:ins w:id="157" w:author="דמיטרי רודין/Dmitry Rodin" w:date="2021-02-28T00:03:00Z">
        <w:r w:rsidR="00912BCA">
          <w:t xml:space="preserve">a </w:t>
        </w:r>
      </w:ins>
      <w:ins w:id="158" w:author="דמיטרי רודין/Dmitry Rodin" w:date="2021-02-28T00:02:00Z">
        <w:r w:rsidR="00912BCA">
          <w:t>simple Python3 algorithm</w:t>
        </w:r>
      </w:ins>
      <w:commentRangeEnd w:id="155"/>
      <w:r w:rsidR="004807C6">
        <w:rPr>
          <w:rStyle w:val="CommentReference"/>
          <w:rFonts w:ascii="Calibri" w:eastAsia="Calibri" w:hAnsi="Calibri" w:cs="Calibri"/>
        </w:rPr>
        <w:commentReference w:id="155"/>
      </w:r>
      <w:ins w:id="159" w:author="דמיטרי רודין/Dmitry Rodin" w:date="2021-02-28T00:03:00Z">
        <w:r w:rsidR="00912BCA">
          <w:t>,</w:t>
        </w:r>
      </w:ins>
      <w:ins w:id="160" w:author="דמיטרי רודין/Dmitry Rodin" w:date="2021-02-28T00:02:00Z">
        <w:r w:rsidR="00912BCA">
          <w:t xml:space="preserve"> for every article we extracted the following information</w:t>
        </w:r>
      </w:ins>
      <w:ins w:id="161" w:author="יעל מייזלס/Yael Maizels" w:date="2021-03-01T11:58:00Z">
        <w:r w:rsidR="004807C6">
          <w:t xml:space="preserve"> </w:t>
        </w:r>
        <w:commentRangeStart w:id="162"/>
        <w:r w:rsidR="004807C6">
          <w:t>from</w:t>
        </w:r>
        <w:commentRangeEnd w:id="162"/>
        <w:r w:rsidR="004807C6">
          <w:rPr>
            <w:rStyle w:val="CommentReference"/>
            <w:rFonts w:ascii="Calibri" w:eastAsia="Calibri" w:hAnsi="Calibri" w:cs="Calibri"/>
          </w:rPr>
          <w:commentReference w:id="162"/>
        </w:r>
      </w:ins>
      <w:ins w:id="163" w:author="דמיטרי רודין/Dmitry Rodin" w:date="2021-02-28T00:02:00Z">
        <w:r w:rsidR="00912BCA">
          <w:t xml:space="preserve">: PMID, title, author name, journal and </w:t>
        </w:r>
      </w:ins>
      <w:ins w:id="164" w:author="דמיטרי רודין/Dmitry Rodin" w:date="2021-02-28T00:03:00Z">
        <w:r w:rsidR="00912BCA">
          <w:t>date</w:t>
        </w:r>
      </w:ins>
      <w:ins w:id="165" w:author="דמיטרי רודין/Dmitry Rodin" w:date="2021-02-28T00:02:00Z">
        <w:r w:rsidR="00912BCA">
          <w:t xml:space="preserve"> of publication.</w:t>
        </w:r>
      </w:ins>
      <w:ins w:id="166" w:author="דמיטרי רודין/Dmitry Rodin" w:date="2021-02-28T00:03:00Z">
        <w:r w:rsidR="00912BCA">
          <w:t xml:space="preserve"> </w:t>
        </w:r>
      </w:ins>
      <w:ins w:id="167" w:author="דמיטרי רודין/Dmitry Rodin" w:date="2021-02-27T19:39:00Z">
        <w:r w:rsidR="00D25E50">
          <w:t xml:space="preserve">We also </w:t>
        </w:r>
      </w:ins>
      <w:commentRangeStart w:id="168"/>
      <w:ins w:id="169" w:author="דמיטרי רודין/Dmitry Rodin" w:date="2021-02-27T19:47:00Z">
        <w:r w:rsidR="00D25E50">
          <w:t>manually</w:t>
        </w:r>
      </w:ins>
      <w:commentRangeEnd w:id="168"/>
      <w:r w:rsidR="00F155AA">
        <w:rPr>
          <w:rStyle w:val="CommentReference"/>
          <w:rFonts w:ascii="Calibri" w:eastAsia="Calibri" w:hAnsi="Calibri" w:cs="Calibri"/>
        </w:rPr>
        <w:commentReference w:id="168"/>
      </w:r>
      <w:ins w:id="170" w:author="דמיטרי רודין/Dmitry Rodin" w:date="2021-02-27T19:47:00Z">
        <w:r w:rsidR="00D25E50">
          <w:t xml:space="preserve"> </w:t>
        </w:r>
      </w:ins>
      <w:ins w:id="171" w:author="דמיטרי רודין/Dmitry Rodin" w:date="2021-02-27T19:39:00Z">
        <w:r w:rsidR="00D25E50">
          <w:t>group</w:t>
        </w:r>
      </w:ins>
      <w:ins w:id="172" w:author="דמיטרי רודין/Dmitry Rodin" w:date="2021-02-27T19:40:00Z">
        <w:r w:rsidR="00D25E50">
          <w:t>ed all papers to 4 classes by the effect</w:t>
        </w:r>
      </w:ins>
      <w:ins w:id="173" w:author="יעל מייזלס/Yael Maizels" w:date="2021-03-01T11:44:00Z">
        <w:r w:rsidR="00F155AA">
          <w:t xml:space="preserve"> of cannabis on the </w:t>
        </w:r>
      </w:ins>
      <w:ins w:id="174" w:author="יעל מייזלס/Yael Maizels" w:date="2021-03-01T13:27:00Z">
        <w:r w:rsidR="005B7C61">
          <w:t>indication</w:t>
        </w:r>
      </w:ins>
      <w:ins w:id="175" w:author="דמיטרי רודין/Dmitry Rodin" w:date="2021-02-27T19:40:00Z">
        <w:r w:rsidR="00D25E50">
          <w:t>: positive (</w:t>
        </w:r>
      </w:ins>
      <w:ins w:id="176" w:author="דמיטרי רודין/Dmitry Rodin" w:date="2021-02-27T19:43:00Z">
        <w:r w:rsidR="00D25E50">
          <w:t>408</w:t>
        </w:r>
      </w:ins>
      <w:ins w:id="177" w:author="דמיטרי רודין/Dmitry Rodin" w:date="2021-02-27T19:40:00Z">
        <w:r w:rsidR="00D25E50">
          <w:t xml:space="preserve"> papers), </w:t>
        </w:r>
      </w:ins>
      <w:ins w:id="178" w:author="דמיטרי רודין/Dmitry Rodin" w:date="2021-02-27T21:08:00Z">
        <w:r w:rsidR="00DD31A2">
          <w:t>n</w:t>
        </w:r>
      </w:ins>
      <w:ins w:id="179" w:author="דמיטרי רודין/Dmitry Rodin" w:date="2021-02-27T21:07:00Z">
        <w:r w:rsidR="00DD31A2">
          <w:t>one</w:t>
        </w:r>
      </w:ins>
      <w:ins w:id="180" w:author="דמיטרי רודין/Dmitry Rodin" w:date="2021-02-27T19:40:00Z">
        <w:r w:rsidR="00D25E50" w:rsidRPr="00D25E50">
          <w:t xml:space="preserve"> (</w:t>
        </w:r>
      </w:ins>
      <w:ins w:id="181" w:author="דמיטרי רודין/Dmitry Rodin" w:date="2021-02-27T19:43:00Z">
        <w:r w:rsidR="00D25E50">
          <w:t>91</w:t>
        </w:r>
      </w:ins>
      <w:ins w:id="182" w:author="דמיטרי רודין/Dmitry Rodin" w:date="2021-02-27T19:40:00Z">
        <w:r w:rsidR="00D25E50" w:rsidRPr="00D25E50">
          <w:t xml:space="preserve"> </w:t>
        </w:r>
        <w:r w:rsidR="00D25E50">
          <w:t>papers</w:t>
        </w:r>
        <w:r w:rsidR="00D25E50" w:rsidRPr="00D25E50">
          <w:t>)</w:t>
        </w:r>
        <w:r w:rsidR="00D25E50">
          <w:t>, negative</w:t>
        </w:r>
        <w:r w:rsidR="00D25E50" w:rsidRPr="00D25E50">
          <w:t xml:space="preserve"> (</w:t>
        </w:r>
      </w:ins>
      <w:ins w:id="183" w:author="דמיטרי רודין/Dmitry Rodin" w:date="2021-02-27T19:43:00Z">
        <w:r w:rsidR="00D25E50">
          <w:t>131</w:t>
        </w:r>
      </w:ins>
      <w:ins w:id="184" w:author="דמיטרי רודין/Dmitry Rodin" w:date="2021-02-27T19:40:00Z">
        <w:r w:rsidR="00D25E50" w:rsidRPr="00D25E50">
          <w:t xml:space="preserve"> </w:t>
        </w:r>
        <w:r w:rsidR="00D25E50">
          <w:t>paper</w:t>
        </w:r>
      </w:ins>
      <w:ins w:id="185" w:author="דמיטרי רודין/Dmitry Rodin" w:date="2021-02-27T19:41:00Z">
        <w:r w:rsidR="00D25E50">
          <w:t>s</w:t>
        </w:r>
      </w:ins>
      <w:ins w:id="186" w:author="דמיטרי רודין/Dmitry Rodin" w:date="2021-02-27T19:40:00Z">
        <w:r w:rsidR="00D25E50" w:rsidRPr="00D25E50">
          <w:t>)</w:t>
        </w:r>
      </w:ins>
      <w:ins w:id="187" w:author="דמיטרי רודין/Dmitry Rodin" w:date="2021-02-27T19:44:00Z">
        <w:r w:rsidR="00D25E50">
          <w:t xml:space="preserve"> and safety validation (12 papers)</w:t>
        </w:r>
      </w:ins>
      <w:ins w:id="188" w:author="דמיטרי רודין/Dmitry Rodin" w:date="2021-02-27T19:45:00Z">
        <w:r w:rsidR="00D25E50">
          <w:t xml:space="preserve">. </w:t>
        </w:r>
      </w:ins>
      <w:ins w:id="189" w:author="יעל מייזלס/Yael Maizels" w:date="2021-03-01T11:44:00Z">
        <w:r w:rsidR="00F155AA">
          <w:t>For the training set, w</w:t>
        </w:r>
      </w:ins>
      <w:ins w:id="190" w:author="דמיטרי רודין/Dmitry Rodin" w:date="2021-02-27T19:45:00Z">
        <w:del w:id="191" w:author="יעל מייזלס/Yael Maizels" w:date="2021-03-01T11:44:00Z">
          <w:r w:rsidR="00D25E50" w:rsidDel="00F155AA">
            <w:delText>W</w:delText>
          </w:r>
        </w:del>
        <w:r w:rsidR="00D25E50">
          <w:t xml:space="preserve">e filtered out all papers on safety validation as </w:t>
        </w:r>
      </w:ins>
      <w:ins w:id="192" w:author="דמיטרי רודין/Dmitry Rodin" w:date="2021-02-27T19:47:00Z">
        <w:r w:rsidR="00D25E50">
          <w:t>non-relevant</w:t>
        </w:r>
      </w:ins>
      <w:ins w:id="193" w:author="דמיטרי רודין/Dmitry Rodin" w:date="2021-02-27T19:45:00Z">
        <w:r w:rsidR="00D25E50">
          <w:t xml:space="preserve">. </w:t>
        </w:r>
      </w:ins>
      <w:ins w:id="194" w:author="יעל מייזלס/Yael Maizels" w:date="2021-03-01T11:45:00Z">
        <w:r w:rsidR="00F155AA">
          <w:t xml:space="preserve">The </w:t>
        </w:r>
      </w:ins>
      <w:ins w:id="195" w:author="דמיטרי רודין/Dmitry Rodin" w:date="2021-02-27T19:45:00Z">
        <w:del w:id="196" w:author="יעל מייזלס/Yael Maizels" w:date="2021-03-01T11:45:00Z">
          <w:r w:rsidR="00D25E50" w:rsidDel="00F155AA">
            <w:delText>F</w:delText>
          </w:r>
        </w:del>
      </w:ins>
      <w:ins w:id="197" w:author="יעל מייזלס/Yael Maizels" w:date="2021-03-01T11:45:00Z">
        <w:r w:rsidR="00F155AA">
          <w:t>f</w:t>
        </w:r>
      </w:ins>
      <w:ins w:id="198" w:author="דמיטרי רודין/Dmitry Rodin" w:date="2021-02-27T19:45:00Z">
        <w:r w:rsidR="00D25E50">
          <w:t xml:space="preserve">inal </w:t>
        </w:r>
      </w:ins>
      <w:ins w:id="199" w:author="דמיטרי רודין/Dmitry Rodin" w:date="2021-02-27T21:08:00Z">
        <w:r w:rsidR="00DD31A2">
          <w:t xml:space="preserve">training </w:t>
        </w:r>
      </w:ins>
      <w:ins w:id="200" w:author="דמיטרי רודין/Dmitry Rodin" w:date="2021-02-27T19:45:00Z">
        <w:r w:rsidR="00D25E50">
          <w:t>dataset cont</w:t>
        </w:r>
      </w:ins>
      <w:ins w:id="201" w:author="דמיטרי רודין/Dmitry Rodin" w:date="2021-02-27T19:46:00Z">
        <w:r w:rsidR="00D25E50">
          <w:t>a</w:t>
        </w:r>
      </w:ins>
      <w:ins w:id="202" w:author="דמיטרי רודין/Dmitry Rodin" w:date="2021-02-27T19:45:00Z">
        <w:r w:rsidR="00D25E50">
          <w:t xml:space="preserve">ined </w:t>
        </w:r>
      </w:ins>
      <w:ins w:id="203" w:author="דמיטרי רודין/Dmitry Rodin" w:date="2021-02-27T19:46:00Z">
        <w:r w:rsidR="00D25E50">
          <w:t>630 papers</w:t>
        </w:r>
      </w:ins>
      <w:ins w:id="204" w:author="דמיטרי רודין/Dmitry Rodin" w:date="2021-02-27T19:47:00Z">
        <w:r w:rsidR="00D25E50">
          <w:t>.</w:t>
        </w:r>
      </w:ins>
    </w:p>
    <w:p w14:paraId="3C00B31C" w14:textId="2DAE86F7" w:rsidR="00D25E50" w:rsidRDefault="00D25E50" w:rsidP="00D25E50">
      <w:pPr>
        <w:spacing w:line="360" w:lineRule="auto"/>
        <w:rPr>
          <w:ins w:id="205" w:author="דמיטרי רודין/Dmitry Rodin" w:date="2021-02-27T19:58:00Z"/>
          <w:b/>
          <w:bCs/>
        </w:rPr>
      </w:pPr>
      <w:ins w:id="206" w:author="דמיטרי רודין/Dmitry Rodin" w:date="2021-02-27T19:49:00Z">
        <w:del w:id="207" w:author="יעל מייזלס/Yael Maizels" w:date="2021-03-01T13:27:00Z">
          <w:r w:rsidRPr="00D25E50" w:rsidDel="005B7C61">
            <w:rPr>
              <w:b/>
              <w:bCs/>
              <w:rPrChange w:id="208" w:author="דמיטרי רודין/Dmitry Rodin" w:date="2021-02-27T19:49:00Z">
                <w:rPr/>
              </w:rPrChange>
            </w:rPr>
            <w:delText>DISEASE</w:delText>
          </w:r>
        </w:del>
      </w:ins>
      <w:ins w:id="209" w:author="יעל מייזלס/Yael Maizels" w:date="2021-03-01T13:27:00Z">
        <w:r w:rsidR="005B7C61">
          <w:rPr>
            <w:b/>
            <w:bCs/>
          </w:rPr>
          <w:t>INDICATION</w:t>
        </w:r>
      </w:ins>
      <w:ins w:id="210" w:author="דמיטרי רודין/Dmitry Rodin" w:date="2021-02-27T19:49:00Z">
        <w:r w:rsidRPr="00D25E50">
          <w:rPr>
            <w:b/>
            <w:bCs/>
            <w:rPrChange w:id="211" w:author="דמיטרי רודין/Dmitry Rodin" w:date="2021-02-27T19:49:00Z">
              <w:rPr/>
            </w:rPrChange>
          </w:rPr>
          <w:t xml:space="preserve"> AND CANNABINOID NAME</w:t>
        </w:r>
      </w:ins>
      <w:ins w:id="212" w:author="דמיטרי רודין/Dmitry Rodin" w:date="2021-02-27T19:58:00Z">
        <w:r w:rsidR="00B336F7">
          <w:rPr>
            <w:b/>
            <w:bCs/>
          </w:rPr>
          <w:t>S</w:t>
        </w:r>
      </w:ins>
      <w:ins w:id="213" w:author="דמיטרי רודין/Dmitry Rodin" w:date="2021-02-27T19:49:00Z">
        <w:r w:rsidRPr="00D25E50">
          <w:rPr>
            <w:b/>
            <w:bCs/>
            <w:rPrChange w:id="214" w:author="דמיטרי רודין/Dmitry Rodin" w:date="2021-02-27T19:49:00Z">
              <w:rPr/>
            </w:rPrChange>
          </w:rPr>
          <w:t xml:space="preserve"> RECOGNITION</w:t>
        </w:r>
      </w:ins>
    </w:p>
    <w:p w14:paraId="11D59BEE" w14:textId="54562319" w:rsidR="00B336F7" w:rsidRDefault="004807C6" w:rsidP="00D25E50">
      <w:pPr>
        <w:spacing w:line="360" w:lineRule="auto"/>
        <w:rPr>
          <w:ins w:id="215" w:author="דמיטרי רודין/Dmitry Rodin" w:date="2021-02-27T20:07:00Z"/>
        </w:rPr>
      </w:pPr>
      <w:ins w:id="216" w:author="יעל מייזלס/Yael Maizels" w:date="2021-03-01T11:58:00Z">
        <w:r>
          <w:t>In order to</w:t>
        </w:r>
      </w:ins>
      <w:ins w:id="217" w:author="יעל מייזלס/Yael Maizels" w:date="2021-03-01T12:01:00Z">
        <w:r>
          <w:t xml:space="preserve"> extract </w:t>
        </w:r>
      </w:ins>
      <w:ins w:id="218" w:author="יעל מייזלס/Yael Maizels" w:date="2021-03-01T13:27:00Z">
        <w:r w:rsidR="005B7C61">
          <w:t>indication</w:t>
        </w:r>
      </w:ins>
      <w:ins w:id="219" w:author="יעל מייזלס/Yael Maizels" w:date="2021-03-01T12:01:00Z">
        <w:r>
          <w:t xml:space="preserve"> names and cannabinoids from </w:t>
        </w:r>
        <w:proofErr w:type="spellStart"/>
        <w:r>
          <w:t>Pubmed</w:t>
        </w:r>
        <w:proofErr w:type="spellEnd"/>
        <w:r>
          <w:t xml:space="preserve"> abstracts </w:t>
        </w:r>
      </w:ins>
      <w:ins w:id="220" w:author="דמיטרי רודין/Dmitry Rodin" w:date="2021-02-27T20:02:00Z">
        <w:del w:id="221" w:author="יעל מייזלס/Yael Maizels" w:date="2021-03-01T12:02:00Z">
          <w:r w:rsidR="00302D34" w:rsidDel="004807C6">
            <w:delText xml:space="preserve">For disease and cannabinoid names extraction </w:delText>
          </w:r>
        </w:del>
        <w:r w:rsidR="00302D34">
          <w:t xml:space="preserve">we </w:t>
        </w:r>
      </w:ins>
      <w:ins w:id="222" w:author="דמיטרי רודין/Dmitry Rodin" w:date="2021-02-27T20:03:00Z">
        <w:r w:rsidR="00302D34">
          <w:t xml:space="preserve">used a model for </w:t>
        </w:r>
        <w:r w:rsidR="00302D34" w:rsidRPr="00302D34">
          <w:t xml:space="preserve">Named Entity </w:t>
        </w:r>
        <w:commentRangeStart w:id="223"/>
        <w:r w:rsidR="00302D34" w:rsidRPr="00302D34">
          <w:t>Recognition</w:t>
        </w:r>
      </w:ins>
      <w:ins w:id="224" w:author="דמיטרי רודין/Dmitry Rodin" w:date="2021-02-27T20:04:00Z">
        <w:r w:rsidR="00302D34" w:rsidRPr="00302D34">
          <w:rPr>
            <w:rPrChange w:id="225" w:author="דמיטרי רודין/Dmitry Rodin" w:date="2021-02-27T20:04:00Z">
              <w:rPr>
                <w:lang w:val="ru-RU"/>
              </w:rPr>
            </w:rPrChange>
          </w:rPr>
          <w:t xml:space="preserve"> tra</w:t>
        </w:r>
        <w:r w:rsidR="00302D34">
          <w:t xml:space="preserve">ined on </w:t>
        </w:r>
        <w:proofErr w:type="spellStart"/>
        <w:r w:rsidR="00302D34" w:rsidRPr="00302D34">
          <w:t>BioCreative</w:t>
        </w:r>
        <w:proofErr w:type="spellEnd"/>
        <w:r w:rsidR="00302D34" w:rsidRPr="00302D34">
          <w:t xml:space="preserve"> V CDR corpus</w:t>
        </w:r>
      </w:ins>
      <w:ins w:id="226" w:author="דמיטרי רודין/Dmitry Rodin" w:date="2021-02-27T20:05:00Z">
        <w:r w:rsidR="00302D34">
          <w:t xml:space="preserve"> </w:t>
        </w:r>
      </w:ins>
      <w:commentRangeEnd w:id="223"/>
      <w:r>
        <w:rPr>
          <w:rStyle w:val="CommentReference"/>
          <w:rFonts w:ascii="Calibri" w:eastAsia="Calibri" w:hAnsi="Calibri" w:cs="Calibri"/>
        </w:rPr>
        <w:commentReference w:id="223"/>
      </w:r>
      <w:ins w:id="227" w:author="דמיטרי רודין/Dmitry Rodin" w:date="2021-02-27T20:05:00Z">
        <w:r w:rsidR="00302D34">
          <w:t>(</w:t>
        </w:r>
        <w:r w:rsidR="00302D34" w:rsidRPr="00302D34">
          <w:t>BC5CDR</w:t>
        </w:r>
        <w:r w:rsidR="00302D34">
          <w:t xml:space="preserve">, </w:t>
        </w:r>
      </w:ins>
      <w:ins w:id="228" w:author="דמיטרי רודין/Dmitry Rodin" w:date="2021-02-27T20:06:00Z">
        <w:r w:rsidR="00302D34">
          <w:fldChar w:fldCharType="begin"/>
        </w:r>
        <w:r w:rsidR="00302D34">
          <w:instrText xml:space="preserve"> HYPERLINK "</w:instrText>
        </w:r>
      </w:ins>
      <w:ins w:id="229" w:author="דמיטרי רודין/Dmitry Rodin" w:date="2021-02-27T20:05:00Z">
        <w:r w:rsidR="00302D34" w:rsidRPr="00302D34">
          <w:instrText>http://www.biocreative.org/tasks/biocreative-v/track-3-cdr/</w:instrText>
        </w:r>
      </w:ins>
      <w:ins w:id="230" w:author="דמיטרי רודין/Dmitry Rodin" w:date="2021-02-27T20:06:00Z">
        <w:r w:rsidR="00302D34">
          <w:instrText xml:space="preserve">" </w:instrText>
        </w:r>
        <w:r w:rsidR="00302D34">
          <w:fldChar w:fldCharType="separate"/>
        </w:r>
      </w:ins>
      <w:ins w:id="231" w:author="דמיטרי רודין/Dmitry Rodin" w:date="2021-02-27T20:05:00Z">
        <w:r w:rsidR="00302D34" w:rsidRPr="00AA581D">
          <w:rPr>
            <w:rStyle w:val="Hyperlink"/>
          </w:rPr>
          <w:t>http://www.biocreative.org/tasks/biocreative-v/track-3-cdr/</w:t>
        </w:r>
      </w:ins>
      <w:ins w:id="232" w:author="דמיטרי רודין/Dmitry Rodin" w:date="2021-02-27T20:06:00Z">
        <w:r w:rsidR="00302D34">
          <w:fldChar w:fldCharType="end"/>
        </w:r>
      </w:ins>
      <w:ins w:id="233" w:author="דמיטרי רודין/Dmitry Rodin" w:date="2021-02-27T20:05:00Z">
        <w:r w:rsidR="00302D34">
          <w:t>)</w:t>
        </w:r>
      </w:ins>
      <w:ins w:id="234" w:author="דמיטרי רודין/Dmitry Rodin" w:date="2021-02-27T20:06:00Z">
        <w:r w:rsidR="00302D34">
          <w:t xml:space="preserve">. </w:t>
        </w:r>
        <w:r w:rsidR="00302D34" w:rsidRPr="00302D34">
          <w:t xml:space="preserve">This model can detect names of </w:t>
        </w:r>
        <w:del w:id="235" w:author="יעל מייזלס/Yael Maizels" w:date="2021-03-01T13:27:00Z">
          <w:r w:rsidR="00302D34" w:rsidRPr="00302D34" w:rsidDel="005B7C61">
            <w:delText>diseases</w:delText>
          </w:r>
        </w:del>
      </w:ins>
      <w:ins w:id="236" w:author="דמיטרי רודין/Dmitry Rodin" w:date="2021-02-27T20:07:00Z">
        <w:del w:id="237" w:author="יעל מייזלס/Yael Maizels" w:date="2021-03-01T13:27:00Z">
          <w:r w:rsidR="00302D34" w:rsidDel="005B7C61">
            <w:delText>/conditions</w:delText>
          </w:r>
        </w:del>
      </w:ins>
      <w:ins w:id="238" w:author="יעל מייזלס/Yael Maizels" w:date="2021-03-01T13:27:00Z">
        <w:r w:rsidR="005B7C61">
          <w:t>indications</w:t>
        </w:r>
      </w:ins>
      <w:ins w:id="239" w:author="דמיטרי רודין/Dmitry Rodin" w:date="2021-02-27T20:06:00Z">
        <w:r w:rsidR="00302D34" w:rsidRPr="00302D34">
          <w:t xml:space="preserve"> and drugs in texts</w:t>
        </w:r>
      </w:ins>
      <w:ins w:id="240" w:author="דמיטרי רודין/Dmitry Rodin" w:date="2021-02-27T21:12:00Z">
        <w:r w:rsidR="00DD31A2">
          <w:t xml:space="preserve"> and </w:t>
        </w:r>
        <w:commentRangeStart w:id="241"/>
        <w:r w:rsidR="00DD31A2">
          <w:t>normalize it</w:t>
        </w:r>
      </w:ins>
      <w:commentRangeEnd w:id="241"/>
      <w:r w:rsidR="00595778">
        <w:rPr>
          <w:rStyle w:val="CommentReference"/>
          <w:rFonts w:ascii="Calibri" w:eastAsia="Calibri" w:hAnsi="Calibri" w:cs="Calibri"/>
        </w:rPr>
        <w:commentReference w:id="241"/>
      </w:r>
      <w:ins w:id="242" w:author="דמיטרי רודין/Dmitry Rodin" w:date="2021-02-27T20:06:00Z">
        <w:r w:rsidR="00302D34" w:rsidRPr="00302D34">
          <w:t xml:space="preserve">. Using </w:t>
        </w:r>
      </w:ins>
      <w:ins w:id="243" w:author="דמיטרי רודין/Dmitry Rodin" w:date="2021-02-27T21:08:00Z">
        <w:r w:rsidR="00DD31A2">
          <w:t>the</w:t>
        </w:r>
      </w:ins>
      <w:ins w:id="244" w:author="דמיטרי רודין/Dmitry Rodin" w:date="2021-02-27T20:06:00Z">
        <w:r w:rsidR="00302D34" w:rsidRPr="00302D34">
          <w:t xml:space="preserve"> model, we extracted the names of cannabinoids and </w:t>
        </w:r>
        <w:del w:id="245" w:author="יעל מייזלס/Yael Maizels" w:date="2021-03-01T13:27:00Z">
          <w:r w:rsidR="00302D34" w:rsidRPr="00302D34" w:rsidDel="005B7C61">
            <w:delText>diseases</w:delText>
          </w:r>
        </w:del>
      </w:ins>
      <w:ins w:id="246" w:author="דמיטרי רודין/Dmitry Rodin" w:date="2021-02-27T20:07:00Z">
        <w:del w:id="247" w:author="יעל מייזלס/Yael Maizels" w:date="2021-03-01T13:27:00Z">
          <w:r w:rsidR="00302D34" w:rsidDel="005B7C61">
            <w:delText>/conditions</w:delText>
          </w:r>
        </w:del>
      </w:ins>
      <w:ins w:id="248" w:author="יעל מייזלס/Yael Maizels" w:date="2021-03-01T13:27:00Z">
        <w:r w:rsidR="005B7C61">
          <w:t>indications</w:t>
        </w:r>
      </w:ins>
      <w:ins w:id="249" w:author="דמיטרי רודין/Dmitry Rodin" w:date="2021-02-27T20:06:00Z">
        <w:r w:rsidR="00302D34" w:rsidRPr="00302D34">
          <w:t xml:space="preserve"> </w:t>
        </w:r>
        <w:commentRangeStart w:id="250"/>
        <w:r w:rsidR="00302D34" w:rsidRPr="00302D34">
          <w:t>from articles</w:t>
        </w:r>
      </w:ins>
      <w:commentRangeEnd w:id="250"/>
      <w:r w:rsidR="00130DBB">
        <w:rPr>
          <w:rStyle w:val="CommentReference"/>
          <w:rFonts w:ascii="Calibri" w:eastAsia="Calibri" w:hAnsi="Calibri" w:cs="Calibri"/>
        </w:rPr>
        <w:commentReference w:id="250"/>
      </w:r>
      <w:ins w:id="251" w:author="דמיטרי רודין/Dmitry Rodin" w:date="2021-02-27T21:08:00Z">
        <w:r w:rsidR="00DD31A2">
          <w:t>. F</w:t>
        </w:r>
      </w:ins>
      <w:ins w:id="252" w:author="דמיטרי רודין/Dmitry Rodin" w:date="2021-02-27T20:06:00Z">
        <w:r w:rsidR="00302D34" w:rsidRPr="00302D34">
          <w:t>or example:</w:t>
        </w:r>
      </w:ins>
    </w:p>
    <w:p w14:paraId="4BA42FBE" w14:textId="4A328E63" w:rsidR="00302D34" w:rsidRPr="00302D34" w:rsidRDefault="00302D34">
      <w:pPr>
        <w:pStyle w:val="ListParagraph"/>
        <w:numPr>
          <w:ilvl w:val="0"/>
          <w:numId w:val="1"/>
        </w:numPr>
        <w:spacing w:line="360" w:lineRule="auto"/>
        <w:rPr>
          <w:ins w:id="253" w:author="דמיטרי רודין/Dmitry Rodin" w:date="2021-02-27T20:07:00Z"/>
          <w:lang/>
          <w:rPrChange w:id="254" w:author="דמיטרי רודין/Dmitry Rodin" w:date="2021-02-27T20:09:00Z">
            <w:rPr>
              <w:ins w:id="255" w:author="דמיטרי רודין/Dmitry Rodin" w:date="2021-02-27T20:07:00Z"/>
              <w:b/>
              <w:bCs/>
              <w:lang/>
            </w:rPr>
          </w:rPrChange>
        </w:rPr>
        <w:pPrChange w:id="256" w:author="דמיטרי רודין/Dmitry Rodin" w:date="2021-02-27T20:09:00Z">
          <w:pPr>
            <w:spacing w:line="360" w:lineRule="auto"/>
          </w:pPr>
        </w:pPrChange>
      </w:pPr>
      <w:ins w:id="257" w:author="דמיטרי רודין/Dmitry Rodin" w:date="2021-02-27T20:07:00Z">
        <w:r w:rsidRPr="00302D34">
          <w:rPr>
            <w:lang/>
            <w:rPrChange w:id="258" w:author="דמיטרי רודין/Dmitry Rodin" w:date="2021-02-27T20:09:00Z">
              <w:rPr>
                <w:b/>
                <w:bCs/>
                <w:lang/>
              </w:rPr>
            </w:rPrChange>
          </w:rPr>
          <w:t>"</w:t>
        </w:r>
      </w:ins>
      <w:ins w:id="259" w:author="יעל מייזלס/Yael Maizels" w:date="2021-03-01T13:27:00Z">
        <w:r w:rsidR="005B7C61">
          <w:t>indi</w:t>
        </w:r>
      </w:ins>
      <w:ins w:id="260" w:author="יעל מייזלס/Yael Maizels" w:date="2021-03-01T13:28:00Z">
        <w:r w:rsidR="005B7C61">
          <w:t>cation</w:t>
        </w:r>
      </w:ins>
      <w:ins w:id="261" w:author="דמיטרי רודין/Dmitry Rodin" w:date="2021-02-27T20:07:00Z">
        <w:del w:id="262" w:author="יעל מייזלס/Yael Maizels" w:date="2021-03-01T13:27:00Z">
          <w:r w:rsidRPr="00302D34" w:rsidDel="005B7C61">
            <w:rPr>
              <w:lang/>
              <w:rPrChange w:id="263" w:author="דמיטרי רודין/Dmitry Rodin" w:date="2021-02-27T20:09:00Z">
                <w:rPr>
                  <w:b/>
                  <w:bCs/>
                  <w:lang/>
                </w:rPr>
              </w:rPrChange>
            </w:rPr>
            <w:delText>disease</w:delText>
          </w:r>
        </w:del>
        <w:r w:rsidRPr="00302D34">
          <w:rPr>
            <w:lang/>
            <w:rPrChange w:id="264" w:author="דמיטרי רודין/Dmitry Rodin" w:date="2021-02-27T20:09:00Z">
              <w:rPr>
                <w:b/>
                <w:bCs/>
                <w:lang/>
              </w:rPr>
            </w:rPrChange>
          </w:rPr>
          <w:t>":    bronchial asthma</w:t>
        </w:r>
      </w:ins>
      <w:ins w:id="265" w:author="יעל מייזלס/Yael Maizels" w:date="2021-03-01T11:52:00Z">
        <w:r w:rsidR="00595778">
          <w:t>,</w:t>
        </w:r>
      </w:ins>
      <w:ins w:id="266" w:author="דמיטרי רודין/Dmitry Rodin" w:date="2021-02-27T20:07:00Z">
        <w:r w:rsidRPr="00302D34">
          <w:rPr>
            <w:lang/>
            <w:rPrChange w:id="267" w:author="דמיטרי רודין/Dmitry Rodin" w:date="2021-02-27T20:09:00Z">
              <w:rPr>
                <w:b/>
                <w:bCs/>
                <w:lang/>
              </w:rPr>
            </w:rPrChange>
          </w:rPr>
          <w:t xml:space="preserve"> rheumatic</w:t>
        </w:r>
        <w:del w:id="268" w:author="יעל מייזלס/Yael Maizels" w:date="2021-03-01T11:52:00Z">
          <w:r w:rsidRPr="00302D34" w:rsidDel="00595778">
            <w:rPr>
              <w:lang/>
              <w:rPrChange w:id="269" w:author="דמיטרי רודין/Dmitry Rodin" w:date="2021-02-27T20:09:00Z">
                <w:rPr>
                  <w:b/>
                  <w:bCs/>
                  <w:lang/>
                </w:rPr>
              </w:rPrChange>
            </w:rPr>
            <w:delText>,</w:delText>
          </w:r>
        </w:del>
        <w:r w:rsidRPr="00302D34">
          <w:rPr>
            <w:lang/>
            <w:rPrChange w:id="270" w:author="דמיטרי רודין/Dmitry Rodin" w:date="2021-02-27T20:09:00Z">
              <w:rPr>
                <w:b/>
                <w:bCs/>
                <w:lang/>
              </w:rPr>
            </w:rPrChange>
          </w:rPr>
          <w:t xml:space="preserve"> pain, joint pains</w:t>
        </w:r>
      </w:ins>
    </w:p>
    <w:p w14:paraId="74C87A8A" w14:textId="596816A7" w:rsidR="00302D34" w:rsidRPr="00302D34" w:rsidRDefault="00302D34">
      <w:pPr>
        <w:pStyle w:val="ListParagraph"/>
        <w:numPr>
          <w:ilvl w:val="0"/>
          <w:numId w:val="1"/>
        </w:numPr>
        <w:spacing w:line="360" w:lineRule="auto"/>
        <w:rPr>
          <w:ins w:id="271" w:author="דמיטרי רודין/Dmitry Rodin" w:date="2021-02-27T20:07:00Z"/>
          <w:lang/>
          <w:rPrChange w:id="272" w:author="דמיטרי רודין/Dmitry Rodin" w:date="2021-02-27T20:09:00Z">
            <w:rPr>
              <w:ins w:id="273" w:author="דמיטרי רודין/Dmitry Rodin" w:date="2021-02-27T20:07:00Z"/>
              <w:b/>
              <w:bCs/>
              <w:lang/>
            </w:rPr>
          </w:rPrChange>
        </w:rPr>
        <w:pPrChange w:id="274" w:author="דמיטרי רודין/Dmitry Rodin" w:date="2021-02-27T20:09:00Z">
          <w:pPr>
            <w:spacing w:line="360" w:lineRule="auto"/>
          </w:pPr>
        </w:pPrChange>
      </w:pPr>
      <w:ins w:id="275" w:author="דמיטרי רודין/Dmitry Rodin" w:date="2021-02-27T20:07:00Z">
        <w:r w:rsidRPr="00302D34">
          <w:rPr>
            <w:lang/>
            <w:rPrChange w:id="276" w:author="דמיטרי רודין/Dmitry Rodin" w:date="2021-02-27T20:09:00Z">
              <w:rPr>
                <w:b/>
                <w:bCs/>
                <w:lang/>
              </w:rPr>
            </w:rPrChange>
          </w:rPr>
          <w:lastRenderedPageBreak/>
          <w:t>"drug":  THC</w:t>
        </w:r>
      </w:ins>
    </w:p>
    <w:p w14:paraId="0645F199" w14:textId="448A02D9" w:rsidR="00302D34" w:rsidRDefault="00302D34" w:rsidP="00302D34">
      <w:pPr>
        <w:pStyle w:val="ListParagraph"/>
        <w:numPr>
          <w:ilvl w:val="0"/>
          <w:numId w:val="1"/>
        </w:numPr>
        <w:spacing w:line="360" w:lineRule="auto"/>
        <w:rPr>
          <w:ins w:id="277" w:author="דמיטרי רודין/Dmitry Rodin" w:date="2021-02-27T20:09:00Z"/>
          <w:lang/>
        </w:rPr>
      </w:pPr>
      <w:commentRangeStart w:id="278"/>
      <w:ins w:id="279" w:author="דמיטרי רודין/Dmitry Rodin" w:date="2021-02-27T20:07:00Z">
        <w:r w:rsidRPr="00302D34">
          <w:rPr>
            <w:lang/>
            <w:rPrChange w:id="280" w:author="דמיטרי רודין/Dmitry Rodin" w:date="2021-02-27T20:09:00Z">
              <w:rPr>
                <w:b/>
                <w:bCs/>
                <w:lang/>
              </w:rPr>
            </w:rPrChange>
          </w:rPr>
          <w:t>"drug_full_list": tetrahydrocannabinol, THC</w:t>
        </w:r>
      </w:ins>
      <w:commentRangeEnd w:id="278"/>
      <w:r w:rsidR="009A452D">
        <w:rPr>
          <w:rStyle w:val="CommentReference"/>
          <w:rFonts w:ascii="Calibri" w:eastAsia="Calibri" w:hAnsi="Calibri" w:cs="Calibri"/>
        </w:rPr>
        <w:commentReference w:id="278"/>
      </w:r>
    </w:p>
    <w:p w14:paraId="7206EC03" w14:textId="572E4C3A" w:rsidR="00302D34" w:rsidRPr="00302D34" w:rsidRDefault="00130DBB" w:rsidP="00302D34">
      <w:pPr>
        <w:spacing w:line="360" w:lineRule="auto"/>
        <w:ind w:left="360"/>
        <w:rPr>
          <w:ins w:id="281" w:author="דמיטרי רודין/Dmitry Rodin" w:date="2021-02-27T20:09:00Z"/>
          <w:lang/>
        </w:rPr>
      </w:pPr>
      <w:commentRangeStart w:id="282"/>
      <w:ins w:id="283" w:author="יעל מייזלס/Yael Maizels" w:date="2021-03-01T12:51:00Z">
        <w:r>
          <w:t xml:space="preserve">Once we had a tool that could extract a list of </w:t>
        </w:r>
      </w:ins>
      <w:ins w:id="284" w:author="יעל מייזלס/Yael Maizels" w:date="2021-03-01T13:28:00Z">
        <w:r w:rsidR="005B7C61">
          <w:t>indications</w:t>
        </w:r>
      </w:ins>
      <w:ins w:id="285" w:author="יעל מייזלס/Yael Maizels" w:date="2021-03-01T12:51:00Z">
        <w:r>
          <w:t xml:space="preserve"> and drugs, </w:t>
        </w:r>
      </w:ins>
      <w:ins w:id="286" w:author="דמיטרי רודין/Dmitry Rodin" w:date="2021-02-27T20:19:00Z">
        <w:del w:id="287" w:author="יעל מייזלס/Yael Maizels" w:date="2021-03-01T12:51:00Z">
          <w:r w:rsidR="00260601" w:rsidDel="00130DBB">
            <w:delText>W</w:delText>
          </w:r>
        </w:del>
      </w:ins>
      <w:ins w:id="288" w:author="יעל מייזלס/Yael Maizels" w:date="2021-03-01T12:51:00Z">
        <w:r>
          <w:t>w</w:t>
        </w:r>
      </w:ins>
      <w:ins w:id="289" w:author="דמיטרי רודין/Dmitry Rodin" w:date="2021-02-27T20:09:00Z">
        <w:r w:rsidR="00302D34" w:rsidRPr="00302D34">
          <w:rPr>
            <w:lang/>
          </w:rPr>
          <w:t xml:space="preserve">e </w:t>
        </w:r>
      </w:ins>
      <w:ins w:id="290" w:author="יעל מייזלס/Yael Maizels" w:date="2021-03-01T12:06:00Z">
        <w:r w:rsidR="004807C6">
          <w:t xml:space="preserve">then </w:t>
        </w:r>
      </w:ins>
      <w:ins w:id="291" w:author="דמיטרי רודין/Dmitry Rodin" w:date="2021-02-27T20:09:00Z">
        <w:r w:rsidR="00302D34" w:rsidRPr="00302D34">
          <w:rPr>
            <w:lang/>
          </w:rPr>
          <w:t xml:space="preserve">used </w:t>
        </w:r>
        <w:commentRangeStart w:id="292"/>
        <w:r w:rsidR="00302D34" w:rsidRPr="00302D34">
          <w:rPr>
            <w:lang/>
          </w:rPr>
          <w:t>RxNorm</w:t>
        </w:r>
      </w:ins>
      <w:commentRangeEnd w:id="292"/>
      <w:r w:rsidR="004807C6">
        <w:rPr>
          <w:rStyle w:val="CommentReference"/>
          <w:rFonts w:ascii="Calibri" w:eastAsia="Calibri" w:hAnsi="Calibri" w:cs="Calibri"/>
        </w:rPr>
        <w:commentReference w:id="292"/>
      </w:r>
      <w:ins w:id="293" w:author="דמיטרי רודין/Dmitry Rodin" w:date="2021-02-27T20:09:00Z">
        <w:r w:rsidR="00302D34" w:rsidRPr="00302D34">
          <w:rPr>
            <w:lang/>
          </w:rPr>
          <w:t xml:space="preserve"> </w:t>
        </w:r>
      </w:ins>
      <w:ins w:id="294" w:author="דמיטרי רודין/Dmitry Rodin" w:date="2021-02-27T20:19:00Z">
        <w:r w:rsidR="00260601">
          <w:t>t</w:t>
        </w:r>
        <w:r w:rsidR="00260601" w:rsidRPr="00302D34">
          <w:rPr>
            <w:lang/>
          </w:rPr>
          <w:t xml:space="preserve">o select cannabinoids </w:t>
        </w:r>
      </w:ins>
      <w:ins w:id="295" w:author="דמיטרי רודין/Dmitry Rodin" w:date="2021-02-27T20:20:00Z">
        <w:r w:rsidR="00562D20">
          <w:t>from the list of drugs recognized by the model</w:t>
        </w:r>
      </w:ins>
      <w:ins w:id="296" w:author="דמיטרי רודין/Dmitry Rodin" w:date="2021-02-27T20:09:00Z">
        <w:r w:rsidR="00302D34" w:rsidRPr="00302D34">
          <w:rPr>
            <w:lang/>
          </w:rPr>
          <w:t xml:space="preserve">. </w:t>
        </w:r>
      </w:ins>
      <w:ins w:id="297" w:author="דמיטרי רודין/Dmitry Rodin" w:date="2021-02-27T20:20:00Z">
        <w:r w:rsidR="00562D20">
          <w:t>F</w:t>
        </w:r>
      </w:ins>
      <w:ins w:id="298" w:author="דמיטרי רודין/Dmitry Rodin" w:date="2021-02-27T20:09:00Z">
        <w:r w:rsidR="00302D34" w:rsidRPr="00302D34">
          <w:rPr>
            <w:lang/>
          </w:rPr>
          <w:t xml:space="preserve">or every drug </w:t>
        </w:r>
      </w:ins>
      <w:ins w:id="299" w:author="דמיטרי רודין/Dmitry Rodin" w:date="2021-02-27T20:20:00Z">
        <w:r w:rsidR="00562D20">
          <w:t xml:space="preserve">name </w:t>
        </w:r>
      </w:ins>
      <w:ins w:id="300" w:author="דמיטרי רודין/Dmitry Rodin" w:date="2021-02-27T20:09:00Z">
        <w:r w:rsidR="00302D34" w:rsidRPr="00302D34">
          <w:rPr>
            <w:lang/>
          </w:rPr>
          <w:t xml:space="preserve">we found, we checked </w:t>
        </w:r>
      </w:ins>
      <w:ins w:id="301" w:author="דמיטרי רודין/Dmitry Rodin" w:date="2021-02-27T20:20:00Z">
        <w:r w:rsidR="00562D20">
          <w:t xml:space="preserve">it </w:t>
        </w:r>
      </w:ins>
      <w:ins w:id="302" w:author="דמיטרי רודין/Dmitry Rodin" w:date="2021-02-27T20:09:00Z">
        <w:r w:rsidR="00302D34" w:rsidRPr="00302D34">
          <w:rPr>
            <w:lang/>
          </w:rPr>
          <w:t xml:space="preserve">for cannabinoid-related keywords in the drug </w:t>
        </w:r>
      </w:ins>
      <w:ins w:id="303" w:author="דמיטרי רודין/Dmitry Rodin" w:date="2021-02-27T20:24:00Z">
        <w:r w:rsidR="00562D20">
          <w:t>description</w:t>
        </w:r>
      </w:ins>
      <w:ins w:id="304" w:author="דמיטרי רודין/Dmitry Rodin" w:date="2021-02-27T20:09:00Z">
        <w:r w:rsidR="00302D34" w:rsidRPr="00302D34">
          <w:rPr>
            <w:lang/>
          </w:rPr>
          <w:t xml:space="preserve"> or </w:t>
        </w:r>
      </w:ins>
      <w:ins w:id="305" w:author="דמיטרי רודין/Dmitry Rodin" w:date="2021-02-27T20:24:00Z">
        <w:r w:rsidR="00562D20">
          <w:t xml:space="preserve">for cannabinoid </w:t>
        </w:r>
      </w:ins>
      <w:ins w:id="306" w:author="דמיטרי רודין/Dmitry Rodin" w:date="2021-02-27T20:09:00Z">
        <w:r w:rsidR="00302D34" w:rsidRPr="00302D34">
          <w:rPr>
            <w:lang/>
          </w:rPr>
          <w:t>name</w:t>
        </w:r>
      </w:ins>
      <w:ins w:id="307" w:author="יעל מייזלס/Yael Maizels" w:date="2021-03-01T12:06:00Z">
        <w:r w:rsidR="004807C6">
          <w:t>s</w:t>
        </w:r>
      </w:ins>
      <w:ins w:id="308" w:author="דמיטרי רודין/Dmitry Rodin" w:date="2021-02-27T20:09:00Z">
        <w:r w:rsidR="00302D34" w:rsidRPr="00302D34">
          <w:rPr>
            <w:lang/>
          </w:rPr>
          <w:t>.</w:t>
        </w:r>
      </w:ins>
      <w:commentRangeEnd w:id="282"/>
      <w:r>
        <w:rPr>
          <w:rStyle w:val="CommentReference"/>
          <w:rFonts w:ascii="Calibri" w:eastAsia="Calibri" w:hAnsi="Calibri" w:cs="Calibri"/>
        </w:rPr>
        <w:commentReference w:id="282"/>
      </w:r>
    </w:p>
    <w:p w14:paraId="0E992ABA" w14:textId="7DDD3E4E" w:rsidR="00302D34" w:rsidRPr="00302D34" w:rsidRDefault="00130DBB" w:rsidP="00260601">
      <w:pPr>
        <w:spacing w:line="360" w:lineRule="auto"/>
        <w:ind w:left="360"/>
        <w:rPr>
          <w:ins w:id="309" w:author="דמיטרי רודין/Dmitry Rodin" w:date="2021-02-27T20:09:00Z"/>
          <w:lang/>
        </w:rPr>
      </w:pPr>
      <w:commentRangeStart w:id="310"/>
      <w:ins w:id="311" w:author="יעל מייזלס/Yael Maizels" w:date="2021-03-01T12:57:00Z">
        <w:r>
          <w:t>We used t</w:t>
        </w:r>
      </w:ins>
      <w:ins w:id="312" w:author="דמיטרי רודין/Dmitry Rodin" w:date="2021-02-27T20:09:00Z">
        <w:del w:id="313" w:author="יעל מייזלס/Yael Maizels" w:date="2021-03-01T12:57:00Z">
          <w:r w:rsidR="00302D34" w:rsidRPr="00302D34" w:rsidDel="00130DBB">
            <w:rPr>
              <w:lang/>
            </w:rPr>
            <w:delText>T</w:delText>
          </w:r>
        </w:del>
        <w:r w:rsidR="00302D34" w:rsidRPr="00302D34">
          <w:rPr>
            <w:lang/>
          </w:rPr>
          <w:t xml:space="preserve">his approach </w:t>
        </w:r>
      </w:ins>
      <w:ins w:id="314" w:author="יעל מייזלס/Yael Maizels" w:date="2021-03-01T12:57:00Z">
        <w:r>
          <w:t xml:space="preserve">on XXX articles from the training set and it </w:t>
        </w:r>
      </w:ins>
      <w:ins w:id="315" w:author="דמיטרי רודין/Dmitry Rodin" w:date="2021-02-27T20:21:00Z">
        <w:r w:rsidR="00562D20">
          <w:t>allowed us to detect</w:t>
        </w:r>
      </w:ins>
      <w:ins w:id="316" w:author="דמיטרי רודין/Dmitry Rodin" w:date="2021-02-27T20:09:00Z">
        <w:r w:rsidR="00302D34" w:rsidRPr="00302D34">
          <w:rPr>
            <w:lang/>
          </w:rPr>
          <w:t xml:space="preserve"> </w:t>
        </w:r>
      </w:ins>
      <w:ins w:id="317" w:author="דמיטרי רודין/Dmitry Rodin" w:date="2021-02-27T20:21:00Z">
        <w:r w:rsidR="00562D20">
          <w:t>canna</w:t>
        </w:r>
      </w:ins>
      <w:ins w:id="318" w:author="דמיטרי רודין/Dmitry Rodin" w:date="2021-02-27T20:22:00Z">
        <w:r w:rsidR="00562D20">
          <w:t>binoid</w:t>
        </w:r>
      </w:ins>
      <w:ins w:id="319" w:author="דמיטרי רודין/Dmitry Rodin" w:date="2021-02-27T20:09:00Z">
        <w:r w:rsidR="00302D34" w:rsidRPr="00302D34">
          <w:rPr>
            <w:lang/>
          </w:rPr>
          <w:t xml:space="preserve"> names in 98% of cases, the names of </w:t>
        </w:r>
      </w:ins>
      <w:proofErr w:type="spellStart"/>
      <w:ins w:id="320" w:author="יעל מייזלס/Yael Maizels" w:date="2021-03-01T13:28:00Z">
        <w:r w:rsidR="005B7C61">
          <w:t>inidications</w:t>
        </w:r>
      </w:ins>
      <w:proofErr w:type="spellEnd"/>
      <w:ins w:id="321" w:author="דמיטרי רודין/Dmitry Rodin" w:date="2021-02-27T20:09:00Z">
        <w:del w:id="322" w:author="יעל מייזלס/Yael Maizels" w:date="2021-03-01T13:28:00Z">
          <w:r w:rsidR="00302D34" w:rsidRPr="00302D34" w:rsidDel="005B7C61">
            <w:rPr>
              <w:lang/>
            </w:rPr>
            <w:delText>diseases</w:delText>
          </w:r>
        </w:del>
        <w:r w:rsidR="00302D34" w:rsidRPr="00302D34">
          <w:rPr>
            <w:lang/>
          </w:rPr>
          <w:t xml:space="preserve"> in 96% of cases, and </w:t>
        </w:r>
      </w:ins>
      <w:ins w:id="323" w:author="דמיטרי רודין/Dmitry Rodin" w:date="2021-02-27T20:22:00Z">
        <w:r w:rsidR="00562D20">
          <w:t>both</w:t>
        </w:r>
      </w:ins>
      <w:ins w:id="324" w:author="דמיטרי רודין/Dmitry Rodin" w:date="2021-02-27T20:09:00Z">
        <w:r w:rsidR="00302D34" w:rsidRPr="00302D34">
          <w:rPr>
            <w:lang/>
          </w:rPr>
          <w:t xml:space="preserve"> in 94% of cases.</w:t>
        </w:r>
      </w:ins>
      <w:commentRangeEnd w:id="310"/>
      <w:r w:rsidR="002C3681">
        <w:rPr>
          <w:rStyle w:val="CommentReference"/>
          <w:rFonts w:ascii="Calibri" w:eastAsia="Calibri" w:hAnsi="Calibri" w:cs="Calibri"/>
        </w:rPr>
        <w:commentReference w:id="310"/>
      </w:r>
    </w:p>
    <w:p w14:paraId="592BC893" w14:textId="32DF4505" w:rsidR="008F2E3E" w:rsidRDefault="00302D34" w:rsidP="00302D34">
      <w:pPr>
        <w:spacing w:line="360" w:lineRule="auto"/>
        <w:ind w:left="360"/>
        <w:rPr>
          <w:ins w:id="325" w:author="דמיטרי רודין/Dmitry Rodin" w:date="2021-02-27T21:01:00Z"/>
          <w:lang/>
        </w:rPr>
      </w:pPr>
      <w:ins w:id="326" w:author="דמיטרי רודין/Dmitry Rodin" w:date="2021-02-27T20:09:00Z">
        <w:r w:rsidRPr="00302D34">
          <w:rPr>
            <w:lang/>
          </w:rPr>
          <w:t xml:space="preserve">The accuracy of drug </w:t>
        </w:r>
      </w:ins>
      <w:ins w:id="327" w:author="דמיטרי רודין/Dmitry Rodin" w:date="2021-02-27T20:24:00Z">
        <w:r w:rsidR="00562D20">
          <w:t>recognition</w:t>
        </w:r>
      </w:ins>
      <w:ins w:id="328" w:author="דמיטרי רודין/Dmitry Rodin" w:date="2021-02-27T20:09:00Z">
        <w:r w:rsidRPr="00302D34">
          <w:rPr>
            <w:lang/>
          </w:rPr>
          <w:t xml:space="preserve"> </w:t>
        </w:r>
      </w:ins>
      <w:ins w:id="329" w:author="דמיטרי רודין/Dmitry Rodin" w:date="2021-02-27T21:22:00Z">
        <w:r w:rsidR="000C2BD8">
          <w:t>is</w:t>
        </w:r>
      </w:ins>
      <w:ins w:id="330" w:author="דמיטרי רודין/Dmitry Rodin" w:date="2021-02-27T20:09:00Z">
        <w:r w:rsidRPr="00302D34">
          <w:rPr>
            <w:lang/>
          </w:rPr>
          <w:t xml:space="preserve"> </w:t>
        </w:r>
        <w:r w:rsidRPr="008F2E3E">
          <w:rPr>
            <w:highlight w:val="yellow"/>
            <w:lang/>
            <w:rPrChange w:id="331" w:author="דמיטרי רודין/Dmitry Rodin" w:date="2021-02-27T20:55:00Z">
              <w:rPr>
                <w:lang/>
              </w:rPr>
            </w:rPrChange>
          </w:rPr>
          <w:t>8</w:t>
        </w:r>
      </w:ins>
      <w:ins w:id="332" w:author="דמיטרי רודין/Dmitry Rodin" w:date="2021-02-27T23:26:00Z">
        <w:r w:rsidR="003908BF">
          <w:t>5</w:t>
        </w:r>
      </w:ins>
      <w:ins w:id="333" w:author="דמיטרי רודין/Dmitry Rodin" w:date="2021-02-27T20:09:00Z">
        <w:r w:rsidRPr="00302D34">
          <w:rPr>
            <w:lang/>
          </w:rPr>
          <w:t>%,</w:t>
        </w:r>
      </w:ins>
      <w:ins w:id="334" w:author="יעל מייזלס/Yael Maizels" w:date="2021-03-01T13:00:00Z">
        <w:r w:rsidR="00BD00BE">
          <w:t xml:space="preserve"> when compared to the manually detected names in the training set,</w:t>
        </w:r>
      </w:ins>
      <w:ins w:id="335" w:author="דמיטרי רודין/Dmitry Rodin" w:date="2021-02-27T20:09:00Z">
        <w:r w:rsidRPr="00302D34">
          <w:rPr>
            <w:lang/>
          </w:rPr>
          <w:t xml:space="preserve"> </w:t>
        </w:r>
      </w:ins>
      <w:ins w:id="336" w:author="דמיטרי רודין/Dmitry Rodin" w:date="2021-02-27T20:24:00Z">
        <w:r w:rsidR="00562D20">
          <w:t xml:space="preserve">most of the errors </w:t>
        </w:r>
      </w:ins>
      <w:ins w:id="337" w:author="דמיטרי רודין/Dmitry Rodin" w:date="2021-02-27T20:25:00Z">
        <w:r w:rsidR="00562D20">
          <w:t xml:space="preserve">occurred for </w:t>
        </w:r>
      </w:ins>
      <w:ins w:id="338" w:author="דמיטרי רודין/Dmitry Rodin" w:date="2021-02-27T20:55:00Z">
        <w:r w:rsidR="008F2E3E">
          <w:t xml:space="preserve">papers where </w:t>
        </w:r>
      </w:ins>
      <w:ins w:id="339" w:author="דמיטרי רודין/Dmitry Rodin" w:date="2021-02-27T20:57:00Z">
        <w:r w:rsidR="008F2E3E">
          <w:t xml:space="preserve">studied </w:t>
        </w:r>
      </w:ins>
      <w:ins w:id="340" w:author="דמיטרי רודין/Dmitry Rodin" w:date="2021-02-27T20:55:00Z">
        <w:r w:rsidR="008F2E3E">
          <w:t xml:space="preserve">cannabinoid name </w:t>
        </w:r>
      </w:ins>
      <w:ins w:id="341" w:author="דמיטרי רודין/Dmitry Rodin" w:date="2021-02-27T20:57:00Z">
        <w:r w:rsidR="008F2E3E">
          <w:t>was</w:t>
        </w:r>
      </w:ins>
      <w:ins w:id="342" w:author="דמיטרי רודין/Dmitry Rodin" w:date="2021-02-27T20:55:00Z">
        <w:r w:rsidR="008F2E3E">
          <w:t xml:space="preserve"> </w:t>
        </w:r>
        <w:commentRangeStart w:id="343"/>
        <w:r w:rsidR="008F2E3E">
          <w:t xml:space="preserve">listed </w:t>
        </w:r>
      </w:ins>
      <w:ins w:id="344" w:author="דמיטרי רודין/Dmitry Rodin" w:date="2021-02-27T20:09:00Z">
        <w:r w:rsidRPr="00302D34">
          <w:rPr>
            <w:lang/>
          </w:rPr>
          <w:t xml:space="preserve">implicitly </w:t>
        </w:r>
      </w:ins>
      <w:commentRangeEnd w:id="343"/>
      <w:r w:rsidR="00BD00BE">
        <w:rPr>
          <w:rStyle w:val="CommentReference"/>
          <w:rFonts w:ascii="Calibri" w:eastAsia="Calibri" w:hAnsi="Calibri" w:cs="Calibri"/>
        </w:rPr>
        <w:commentReference w:id="343"/>
      </w:r>
      <w:ins w:id="345" w:author="דמיטרי רודין/Dmitry Rodin" w:date="2021-02-27T20:59:00Z">
        <w:r w:rsidR="008F2E3E">
          <w:t xml:space="preserve">or where </w:t>
        </w:r>
      </w:ins>
      <w:ins w:id="346" w:author="דמיטרי רודין/Dmitry Rodin" w:date="2021-02-27T21:01:00Z">
        <w:r w:rsidR="008F2E3E">
          <w:t>s</w:t>
        </w:r>
      </w:ins>
      <w:ins w:id="347" w:author="דמיטרי רודין/Dmitry Rodin" w:date="2021-02-27T20:09:00Z">
        <w:r w:rsidRPr="00302D34">
          <w:rPr>
            <w:lang/>
          </w:rPr>
          <w:t xml:space="preserve">ynthetic </w:t>
        </w:r>
      </w:ins>
      <w:ins w:id="348" w:author="דמיטרי רודין/Dmitry Rodin" w:date="2021-02-27T21:01:00Z">
        <w:r w:rsidR="008F2E3E">
          <w:t>c</w:t>
        </w:r>
      </w:ins>
      <w:ins w:id="349" w:author="דמיטרי רודין/Dmitry Rodin" w:date="2021-02-27T20:09:00Z">
        <w:r w:rsidRPr="00302D34">
          <w:rPr>
            <w:lang/>
          </w:rPr>
          <w:t xml:space="preserve">annabinoids </w:t>
        </w:r>
      </w:ins>
      <w:ins w:id="350" w:author="דמיטרי רודין/Dmitry Rodin" w:date="2021-02-27T20:59:00Z">
        <w:r w:rsidR="008F2E3E">
          <w:t xml:space="preserve">were used for study </w:t>
        </w:r>
      </w:ins>
      <w:ins w:id="351" w:author="דמיטרי רודין/Dmitry Rodin" w:date="2021-02-27T20:09:00Z">
        <w:r w:rsidRPr="00302D34">
          <w:rPr>
            <w:lang/>
          </w:rPr>
          <w:t>(</w:t>
        </w:r>
      </w:ins>
      <w:ins w:id="352" w:author="דמיטרי רודין/Dmitry Rodin" w:date="2021-02-27T20:59:00Z">
        <w:r w:rsidR="008F2E3E">
          <w:t xml:space="preserve">in these cases model </w:t>
        </w:r>
      </w:ins>
      <w:ins w:id="353" w:author="דמיטרי רודין/Dmitry Rodin" w:date="2021-02-27T21:00:00Z">
        <w:r w:rsidR="008F2E3E">
          <w:t xml:space="preserve">wrongly </w:t>
        </w:r>
      </w:ins>
      <w:ins w:id="354" w:author="דמיטרי רודין/Dmitry Rodin" w:date="2021-02-27T20:59:00Z">
        <w:r w:rsidR="008F2E3E">
          <w:t>normalized their names to CBD or THC</w:t>
        </w:r>
      </w:ins>
      <w:ins w:id="355" w:author="דמיטרי רודין/Dmitry Rodin" w:date="2021-02-27T20:09:00Z">
        <w:r w:rsidRPr="00302D34">
          <w:rPr>
            <w:lang/>
          </w:rPr>
          <w:t xml:space="preserve">). </w:t>
        </w:r>
      </w:ins>
    </w:p>
    <w:p w14:paraId="012F6B51" w14:textId="3D9049A1" w:rsidR="000C2BD8" w:rsidRDefault="00302D34" w:rsidP="00302D34">
      <w:pPr>
        <w:spacing w:line="360" w:lineRule="auto"/>
        <w:ind w:left="360"/>
        <w:rPr>
          <w:ins w:id="356" w:author="דמיטרי רודין/Dmitry Rodin" w:date="2021-02-27T21:23:00Z"/>
        </w:rPr>
      </w:pPr>
      <w:commentRangeStart w:id="357"/>
      <w:ins w:id="358" w:author="דמיטרי רודין/Dmitry Rodin" w:date="2021-02-27T20:09:00Z">
        <w:r w:rsidRPr="00302D34">
          <w:rPr>
            <w:lang/>
          </w:rPr>
          <w:t xml:space="preserve">The accuracy of </w:t>
        </w:r>
      </w:ins>
      <w:ins w:id="359" w:author="יעל מייזלס/Yael Maizels" w:date="2021-03-01T13:28:00Z">
        <w:r w:rsidR="005B7C61">
          <w:t>indication</w:t>
        </w:r>
      </w:ins>
      <w:ins w:id="360" w:author="דמיטרי רודין/Dmitry Rodin" w:date="2021-02-27T20:09:00Z">
        <w:del w:id="361" w:author="יעל מייזלס/Yael Maizels" w:date="2021-03-01T13:28:00Z">
          <w:r w:rsidRPr="00302D34" w:rsidDel="005B7C61">
            <w:rPr>
              <w:lang/>
            </w:rPr>
            <w:delText>disease</w:delText>
          </w:r>
        </w:del>
        <w:r w:rsidRPr="00302D34">
          <w:rPr>
            <w:lang/>
          </w:rPr>
          <w:t xml:space="preserve"> </w:t>
        </w:r>
      </w:ins>
      <w:ins w:id="362" w:author="דמיטרי רודין/Dmitry Rodin" w:date="2021-02-27T21:10:00Z">
        <w:r w:rsidR="00DD31A2">
          <w:t>recognition</w:t>
        </w:r>
        <w:r w:rsidR="00DD31A2" w:rsidRPr="00DD31A2">
          <w:rPr>
            <w:lang/>
          </w:rPr>
          <w:t xml:space="preserve"> </w:t>
        </w:r>
      </w:ins>
      <w:ins w:id="363" w:author="דמיטרי רודין/Dmitry Rodin" w:date="2021-02-27T20:09:00Z">
        <w:r w:rsidRPr="00302D34">
          <w:rPr>
            <w:lang/>
          </w:rPr>
          <w:t xml:space="preserve">is </w:t>
        </w:r>
      </w:ins>
      <w:ins w:id="364" w:author="דמיטרי רודין/Dmitry Rodin" w:date="2021-02-27T21:01:00Z">
        <w:r w:rsidR="008F2E3E" w:rsidRPr="008F2E3E">
          <w:rPr>
            <w:highlight w:val="yellow"/>
            <w:rPrChange w:id="365" w:author="דמיטרי רודין/Dmitry Rodin" w:date="2021-02-27T21:01:00Z">
              <w:rPr/>
            </w:rPrChange>
          </w:rPr>
          <w:t>8</w:t>
        </w:r>
      </w:ins>
      <w:ins w:id="366" w:author="דמיטרי רודין/Dmitry Rodin" w:date="2021-02-27T23:36:00Z">
        <w:r w:rsidR="003908BF">
          <w:rPr>
            <w:highlight w:val="yellow"/>
          </w:rPr>
          <w:t>1</w:t>
        </w:r>
      </w:ins>
      <w:ins w:id="367" w:author="דמיטרי רודין/Dmitry Rodin" w:date="2021-02-27T20:09:00Z">
        <w:r w:rsidRPr="008F2E3E">
          <w:rPr>
            <w:highlight w:val="yellow"/>
            <w:lang/>
            <w:rPrChange w:id="368" w:author="דמיטרי רודין/Dmitry Rodin" w:date="2021-02-27T21:01:00Z">
              <w:rPr>
                <w:lang/>
              </w:rPr>
            </w:rPrChange>
          </w:rPr>
          <w:t>%</w:t>
        </w:r>
      </w:ins>
      <w:ins w:id="369" w:author="דמיטרי רודין/Dmitry Rodin" w:date="2021-02-27T21:10:00Z">
        <w:r w:rsidR="00DD31A2">
          <w:t>.</w:t>
        </w:r>
      </w:ins>
      <w:ins w:id="370" w:author="דמיטרי רודין/Dmitry Rodin" w:date="2021-02-27T21:22:00Z">
        <w:r w:rsidR="000C2BD8">
          <w:t xml:space="preserve"> </w:t>
        </w:r>
      </w:ins>
      <w:ins w:id="371" w:author="יעל מייזלס/Yael Maizels" w:date="2021-03-01T13:16:00Z">
        <w:r w:rsidR="002C3681">
          <w:t>The m</w:t>
        </w:r>
      </w:ins>
      <w:ins w:id="372" w:author="דמיטרי רודין/Dmitry Rodin" w:date="2021-02-27T21:22:00Z">
        <w:del w:id="373" w:author="יעל מייזלס/Yael Maizels" w:date="2021-03-01T13:16:00Z">
          <w:r w:rsidR="000C2BD8" w:rsidDel="002C3681">
            <w:delText>M</w:delText>
          </w:r>
        </w:del>
        <w:r w:rsidR="000C2BD8">
          <w:t xml:space="preserve">ajor </w:t>
        </w:r>
        <w:proofErr w:type="spellStart"/>
        <w:r w:rsidR="000C2BD8">
          <w:t>issue</w:t>
        </w:r>
      </w:ins>
      <w:ins w:id="374" w:author="יעל מייזלס/Yael Maizels" w:date="2021-03-01T13:16:00Z">
        <w:r w:rsidR="002C3681">
          <w:t>s</w:t>
        </w:r>
      </w:ins>
      <w:ins w:id="375" w:author="דמיטרי רודין/Dmitry Rodin" w:date="2021-02-27T21:22:00Z">
        <w:del w:id="376" w:author="יעל מייזלס/Yael Maizels" w:date="2021-03-01T13:18:00Z">
          <w:r w:rsidR="000C2BD8" w:rsidDel="002C3681">
            <w:delText xml:space="preserve"> here </w:delText>
          </w:r>
        </w:del>
        <w:r w:rsidR="000C2BD8">
          <w:t>that</w:t>
        </w:r>
        <w:proofErr w:type="spellEnd"/>
        <w:r w:rsidR="000C2BD8">
          <w:t xml:space="preserve"> significantly affected the accuracy </w:t>
        </w:r>
      </w:ins>
      <w:ins w:id="377" w:author="דמיטרי רודין/Dmitry Rodin" w:date="2021-02-27T21:23:00Z">
        <w:r w:rsidR="000C2BD8">
          <w:t>were:</w:t>
        </w:r>
      </w:ins>
      <w:commentRangeEnd w:id="357"/>
      <w:r w:rsidR="002C3681">
        <w:rPr>
          <w:rStyle w:val="CommentReference"/>
          <w:rFonts w:ascii="Calibri" w:eastAsia="Calibri" w:hAnsi="Calibri" w:cs="Calibri"/>
        </w:rPr>
        <w:commentReference w:id="357"/>
      </w:r>
    </w:p>
    <w:p w14:paraId="26F6521A" w14:textId="77777777" w:rsidR="000C2BD8" w:rsidRDefault="000C2BD8" w:rsidP="000C2BD8">
      <w:pPr>
        <w:pStyle w:val="ListParagraph"/>
        <w:numPr>
          <w:ilvl w:val="0"/>
          <w:numId w:val="2"/>
        </w:numPr>
        <w:spacing w:line="360" w:lineRule="auto"/>
        <w:rPr>
          <w:ins w:id="378" w:author="דמיטרי רודין/Dmitry Rodin" w:date="2021-02-27T21:27:00Z"/>
          <w:lang/>
        </w:rPr>
      </w:pPr>
      <w:commentRangeStart w:id="379"/>
      <w:ins w:id="380" w:author="דמיטרי רודין/Dmitry Rodin" w:date="2021-02-27T21:23:00Z">
        <w:r>
          <w:t>The normalized disease name</w:t>
        </w:r>
      </w:ins>
      <w:ins w:id="381" w:author="דמיטרי רודין/Dmitry Rodin" w:date="2021-02-27T21:24:00Z">
        <w:r>
          <w:t xml:space="preserve"> (in contrast to extracted disease</w:t>
        </w:r>
      </w:ins>
      <w:ins w:id="382" w:author="דמיטרי רודין/Dmitry Rodin" w:date="2021-02-27T21:25:00Z">
        <w:r w:rsidRPr="000C2BD8">
          <w:rPr>
            <w:rPrChange w:id="383" w:author="דמיטרי רודין/Dmitry Rodin" w:date="2021-02-27T21:25:00Z">
              <w:rPr>
                <w:lang w:val="ru-RU"/>
              </w:rPr>
            </w:rPrChange>
          </w:rPr>
          <w:t xml:space="preserve"> </w:t>
        </w:r>
        <w:r>
          <w:t>name</w:t>
        </w:r>
      </w:ins>
      <w:ins w:id="384" w:author="דמיטרי רודין/Dmitry Rodin" w:date="2021-02-27T21:24:00Z">
        <w:r>
          <w:t xml:space="preserve">) was not </w:t>
        </w:r>
      </w:ins>
      <w:ins w:id="385" w:author="דמיטרי רודין/Dmitry Rodin" w:date="2021-02-27T21:25:00Z">
        <w:r>
          <w:t xml:space="preserve">used in the abstract body (in cases where full texts were not </w:t>
        </w:r>
      </w:ins>
      <w:ins w:id="386" w:author="דמיטרי רודין/Dmitry Rodin" w:date="2021-02-27T21:27:00Z">
        <w:r>
          <w:t>available) -</w:t>
        </w:r>
      </w:ins>
      <w:ins w:id="387" w:author="דמיטרי רודין/Dmitry Rodin" w:date="2021-02-27T21:26:00Z">
        <w:r>
          <w:t xml:space="preserve"> </w:t>
        </w:r>
      </w:ins>
      <w:ins w:id="388" w:author="דמיטרי רודין/Dmitry Rodin" w:date="2021-02-27T20:09:00Z">
        <w:r w:rsidR="00302D34" w:rsidRPr="000C2BD8">
          <w:rPr>
            <w:lang/>
          </w:rPr>
          <w:t xml:space="preserve">for example, the model </w:t>
        </w:r>
      </w:ins>
      <w:ins w:id="389" w:author="דמיטרי רודין/Dmitry Rodin" w:date="2021-02-27T21:26:00Z">
        <w:r>
          <w:t>normalized</w:t>
        </w:r>
      </w:ins>
      <w:ins w:id="390" w:author="דמיטרי רודין/Dmitry Rodin" w:date="2021-02-27T20:09:00Z">
        <w:r w:rsidR="00302D34" w:rsidRPr="000C2BD8">
          <w:rPr>
            <w:lang/>
          </w:rPr>
          <w:t xml:space="preserve"> </w:t>
        </w:r>
      </w:ins>
      <w:ins w:id="391" w:author="דמיטרי רודין/Dmitry Rodin" w:date="2021-02-27T21:27:00Z">
        <w:r>
          <w:t>“</w:t>
        </w:r>
      </w:ins>
      <w:ins w:id="392" w:author="דמיטרי רודין/Dmitry Rodin" w:date="2021-02-27T20:09:00Z">
        <w:r w:rsidR="00302D34" w:rsidRPr="000C2BD8">
          <w:rPr>
            <w:lang/>
          </w:rPr>
          <w:t>Neurotoxicity</w:t>
        </w:r>
      </w:ins>
      <w:ins w:id="393" w:author="דמיטרי רודין/Dmitry Rodin" w:date="2021-02-27T21:27:00Z">
        <w:r>
          <w:t>”</w:t>
        </w:r>
      </w:ins>
      <w:ins w:id="394" w:author="דמיטרי רודין/Dmitry Rodin" w:date="2021-02-27T20:09:00Z">
        <w:r w:rsidR="00302D34" w:rsidRPr="000C2BD8">
          <w:rPr>
            <w:lang/>
          </w:rPr>
          <w:t xml:space="preserve"> </w:t>
        </w:r>
      </w:ins>
      <w:ins w:id="395" w:author="דמיטרי רודין/Dmitry Rodin" w:date="2021-02-27T21:26:00Z">
        <w:r>
          <w:t>to</w:t>
        </w:r>
      </w:ins>
      <w:ins w:id="396" w:author="דמיטרי רודין/Dmitry Rodin" w:date="2021-02-27T20:09:00Z">
        <w:r w:rsidR="00302D34" w:rsidRPr="000C2BD8">
          <w:rPr>
            <w:lang/>
          </w:rPr>
          <w:t xml:space="preserve"> </w:t>
        </w:r>
      </w:ins>
      <w:ins w:id="397" w:author="דמיטרי רודין/Dmitry Rodin" w:date="2021-02-27T21:27:00Z">
        <w:r>
          <w:t>“</w:t>
        </w:r>
      </w:ins>
      <w:ins w:id="398" w:author="דמיטרי רודין/Dmitry Rodin" w:date="2021-02-27T21:26:00Z">
        <w:r>
          <w:t>N</w:t>
        </w:r>
      </w:ins>
      <w:ins w:id="399" w:author="דמיטרי רודין/Dmitry Rodin" w:date="2021-02-27T20:09:00Z">
        <w:r w:rsidR="00302D34" w:rsidRPr="000C2BD8">
          <w:rPr>
            <w:lang/>
          </w:rPr>
          <w:t xml:space="preserve">euronal </w:t>
        </w:r>
      </w:ins>
      <w:ins w:id="400" w:author="דמיטרי רודין/Dmitry Rodin" w:date="2021-02-27T21:27:00Z">
        <w:r>
          <w:t>T</w:t>
        </w:r>
      </w:ins>
      <w:ins w:id="401" w:author="דמיטרי רודין/Dmitry Rodin" w:date="2021-02-27T20:09:00Z">
        <w:r w:rsidR="00302D34" w:rsidRPr="000C2BD8">
          <w:rPr>
            <w:lang/>
          </w:rPr>
          <w:t>oxicity</w:t>
        </w:r>
      </w:ins>
      <w:ins w:id="402" w:author="דמיטרי רודין/Dmitry Rodin" w:date="2021-02-27T21:27:00Z">
        <w:r>
          <w:t>”</w:t>
        </w:r>
      </w:ins>
      <w:ins w:id="403" w:author="דמיטרי רודין/Dmitry Rodin" w:date="2021-02-27T20:09:00Z">
        <w:r w:rsidR="00302D34" w:rsidRPr="000C2BD8">
          <w:rPr>
            <w:lang/>
          </w:rPr>
          <w:t xml:space="preserve">), </w:t>
        </w:r>
      </w:ins>
      <w:commentRangeEnd w:id="379"/>
      <w:r w:rsidR="002C3681">
        <w:rPr>
          <w:rStyle w:val="CommentReference"/>
          <w:rFonts w:ascii="Calibri" w:eastAsia="Calibri" w:hAnsi="Calibri" w:cs="Calibri"/>
        </w:rPr>
        <w:commentReference w:id="379"/>
      </w:r>
    </w:p>
    <w:p w14:paraId="7D9C2974" w14:textId="452F590A" w:rsidR="00302D34" w:rsidRDefault="000C2BD8" w:rsidP="000C2BD8">
      <w:pPr>
        <w:pStyle w:val="ListParagraph"/>
        <w:numPr>
          <w:ilvl w:val="0"/>
          <w:numId w:val="2"/>
        </w:numPr>
        <w:spacing w:line="360" w:lineRule="auto"/>
        <w:rPr>
          <w:ins w:id="404" w:author="דמיטרי רודין/Dmitry Rodin" w:date="2021-02-27T21:55:00Z"/>
          <w:lang/>
        </w:rPr>
      </w:pPr>
      <w:commentRangeStart w:id="405"/>
      <w:ins w:id="406" w:author="דמיטרי רודין/Dmitry Rodin" w:date="2021-02-27T21:29:00Z">
        <w:r>
          <w:t>The extracted disease name</w:t>
        </w:r>
      </w:ins>
      <w:ins w:id="407" w:author="דמיטרי רודין/Dmitry Rodin" w:date="2021-02-27T20:09:00Z">
        <w:r w:rsidR="00302D34" w:rsidRPr="000C2BD8">
          <w:rPr>
            <w:lang/>
          </w:rPr>
          <w:t xml:space="preserve"> ha</w:t>
        </w:r>
      </w:ins>
      <w:ins w:id="408" w:author="דמיטרי רודין/Dmitry Rodin" w:date="2021-02-27T21:30:00Z">
        <w:r w:rsidR="00BF44B8">
          <w:t>s</w:t>
        </w:r>
      </w:ins>
      <w:ins w:id="409" w:author="דמיטרי רודין/Dmitry Rodin" w:date="2021-02-27T20:09:00Z">
        <w:r w:rsidR="00302D34" w:rsidRPr="000C2BD8">
          <w:rPr>
            <w:lang/>
          </w:rPr>
          <w:t xml:space="preserve"> </w:t>
        </w:r>
      </w:ins>
      <w:ins w:id="410" w:author="דמיטרי רודין/Dmitry Rodin" w:date="2021-02-27T21:31:00Z">
        <w:r w:rsidR="00BF44B8">
          <w:t>aliases that may belong to other diseases</w:t>
        </w:r>
      </w:ins>
      <w:ins w:id="411" w:author="דמיטרי רודין/Dmitry Rodin" w:date="2021-02-27T20:09:00Z">
        <w:r w:rsidR="00302D34" w:rsidRPr="000C2BD8">
          <w:rPr>
            <w:lang/>
          </w:rPr>
          <w:t xml:space="preserve"> (</w:t>
        </w:r>
      </w:ins>
      <w:ins w:id="412" w:author="דמיטרי רודין/Dmitry Rodin" w:date="2021-02-27T21:30:00Z">
        <w:r w:rsidR="00BF44B8">
          <w:t xml:space="preserve">e.g., </w:t>
        </w:r>
      </w:ins>
      <w:ins w:id="413" w:author="דמיטרי רודין/Dmitry Rodin" w:date="2021-02-27T20:09:00Z">
        <w:r w:rsidR="00302D34" w:rsidRPr="000C2BD8">
          <w:rPr>
            <w:lang/>
          </w:rPr>
          <w:t xml:space="preserve">the model </w:t>
        </w:r>
      </w:ins>
      <w:ins w:id="414" w:author="דמיטרי רודין/Dmitry Rodin" w:date="2021-02-27T21:30:00Z">
        <w:r w:rsidR="00BF44B8">
          <w:t>normalized</w:t>
        </w:r>
      </w:ins>
      <w:ins w:id="415" w:author="דמיטרי רודין/Dmitry Rodin" w:date="2021-02-27T20:09:00Z">
        <w:r w:rsidR="00302D34" w:rsidRPr="000C2BD8">
          <w:rPr>
            <w:lang/>
          </w:rPr>
          <w:t xml:space="preserve"> </w:t>
        </w:r>
      </w:ins>
      <w:ins w:id="416" w:author="דמיטרי רודין/Dmitry Rodin" w:date="2021-02-27T21:31:00Z">
        <w:r w:rsidR="00BF44B8">
          <w:t>“</w:t>
        </w:r>
      </w:ins>
      <w:ins w:id="417" w:author="דמיטרי רודין/Dmitry Rodin" w:date="2021-02-27T20:09:00Z">
        <w:r w:rsidR="00302D34" w:rsidRPr="000C2BD8">
          <w:rPr>
            <w:lang/>
          </w:rPr>
          <w:t>Dravet syndrome (epilepsy)</w:t>
        </w:r>
      </w:ins>
      <w:ins w:id="418" w:author="דמיטרי רודין/Dmitry Rodin" w:date="2021-02-27T21:31:00Z">
        <w:r w:rsidR="00BF44B8">
          <w:t>”</w:t>
        </w:r>
      </w:ins>
      <w:ins w:id="419" w:author="דמיטרי רודין/Dmitry Rodin" w:date="2021-02-27T20:09:00Z">
        <w:r w:rsidR="00302D34" w:rsidRPr="000C2BD8">
          <w:rPr>
            <w:lang/>
          </w:rPr>
          <w:t xml:space="preserve"> as two different diseases </w:t>
        </w:r>
      </w:ins>
      <w:ins w:id="420" w:author="דמיטרי רודין/Dmitry Rodin" w:date="2021-02-27T21:40:00Z">
        <w:r w:rsidR="00014DC9">
          <w:rPr>
            <w:lang/>
          </w:rPr>
          <w:t>–</w:t>
        </w:r>
      </w:ins>
      <w:ins w:id="421" w:author="דמיטרי רודין/Dmitry Rodin" w:date="2021-02-27T20:09:00Z">
        <w:r w:rsidR="00302D34" w:rsidRPr="000C2BD8">
          <w:rPr>
            <w:lang/>
          </w:rPr>
          <w:t xml:space="preserve"> </w:t>
        </w:r>
      </w:ins>
      <w:ins w:id="422" w:author="דמיטרי רודין/Dmitry Rodin" w:date="2021-02-27T21:40:00Z">
        <w:r w:rsidR="00014DC9">
          <w:t>“</w:t>
        </w:r>
      </w:ins>
      <w:ins w:id="423" w:author="דמיטרי רודין/Dmitry Rodin" w:date="2021-02-27T20:09:00Z">
        <w:r w:rsidR="00302D34" w:rsidRPr="000C2BD8">
          <w:rPr>
            <w:lang/>
          </w:rPr>
          <w:t>epilepsies</w:t>
        </w:r>
      </w:ins>
      <w:ins w:id="424" w:author="דמיטרי רודין/Dmitry Rodin" w:date="2021-02-27T21:40:00Z">
        <w:r w:rsidR="00014DC9">
          <w:t>” and</w:t>
        </w:r>
      </w:ins>
      <w:ins w:id="425" w:author="דמיטרי רודין/Dmitry Rodin" w:date="2021-02-27T20:09:00Z">
        <w:r w:rsidR="00302D34" w:rsidRPr="000C2BD8">
          <w:rPr>
            <w:lang/>
          </w:rPr>
          <w:t xml:space="preserve"> </w:t>
        </w:r>
      </w:ins>
      <w:ins w:id="426" w:author="דמיטרי רודין/Dmitry Rodin" w:date="2021-02-27T21:40:00Z">
        <w:r w:rsidR="00014DC9">
          <w:t>“</w:t>
        </w:r>
      </w:ins>
      <w:ins w:id="427" w:author="דמיטרי רודין/Dmitry Rodin" w:date="2021-02-27T20:09:00Z">
        <w:r w:rsidR="00302D34" w:rsidRPr="000C2BD8">
          <w:rPr>
            <w:lang/>
          </w:rPr>
          <w:t>Dravet syndrome</w:t>
        </w:r>
      </w:ins>
      <w:ins w:id="428" w:author="דמיטרי רודין/Dmitry Rodin" w:date="2021-02-27T21:40:00Z">
        <w:r w:rsidR="00014DC9">
          <w:t>”</w:t>
        </w:r>
      </w:ins>
      <w:ins w:id="429" w:author="דמיטרי רודין/Dmitry Rodin" w:date="2021-02-27T20:09:00Z">
        <w:r w:rsidR="00302D34" w:rsidRPr="000C2BD8">
          <w:rPr>
            <w:lang/>
          </w:rPr>
          <w:t>).</w:t>
        </w:r>
      </w:ins>
      <w:commentRangeEnd w:id="405"/>
      <w:r w:rsidR="002C3681">
        <w:rPr>
          <w:rStyle w:val="CommentReference"/>
          <w:rFonts w:ascii="Calibri" w:eastAsia="Calibri" w:hAnsi="Calibri" w:cs="Calibri"/>
        </w:rPr>
        <w:commentReference w:id="405"/>
      </w:r>
    </w:p>
    <w:p w14:paraId="44779C1D" w14:textId="552BCC5C" w:rsidR="00264B7C" w:rsidRPr="002C3681" w:rsidRDefault="002C3681" w:rsidP="002C3681">
      <w:pPr>
        <w:spacing w:line="360" w:lineRule="auto"/>
        <w:ind w:left="360"/>
        <w:rPr>
          <w:ins w:id="430" w:author="דמיטרי רודין/Dmitry Rodin" w:date="2021-02-27T21:41:00Z"/>
          <w:rPrChange w:id="431" w:author="יעל מייזלס/Yael Maizels" w:date="2021-03-01T13:22:00Z">
            <w:rPr>
              <w:ins w:id="432" w:author="דמיטרי רודין/Dmitry Rodin" w:date="2021-02-27T21:41:00Z"/>
              <w:lang/>
            </w:rPr>
          </w:rPrChange>
        </w:rPr>
        <w:pPrChange w:id="433" w:author="יעל מייזלס/Yael Maizels" w:date="2021-03-01T13:22:00Z">
          <w:pPr>
            <w:pStyle w:val="ListParagraph"/>
            <w:numPr>
              <w:numId w:val="2"/>
            </w:numPr>
            <w:spacing w:line="360" w:lineRule="auto"/>
            <w:ind w:hanging="360"/>
          </w:pPr>
        </w:pPrChange>
      </w:pPr>
      <w:ins w:id="434" w:author="יעל מייזלס/Yael Maizels" w:date="2021-03-01T13:22:00Z">
        <w:r>
          <w:t>These tools all</w:t>
        </w:r>
      </w:ins>
      <w:ins w:id="435" w:author="יעל מייזלס/Yael Maizels" w:date="2021-03-01T13:23:00Z">
        <w:r>
          <w:t xml:space="preserve">owed us to extract cannabis compounds and </w:t>
        </w:r>
      </w:ins>
      <w:ins w:id="436" w:author="יעל מייזלס/Yael Maizels" w:date="2021-03-01T13:28:00Z">
        <w:r w:rsidR="005B7C61">
          <w:t>indication</w:t>
        </w:r>
      </w:ins>
      <w:ins w:id="437" w:author="יעל מייזלס/Yael Maizels" w:date="2021-03-01T13:23:00Z">
        <w:r>
          <w:t xml:space="preserve"> names from </w:t>
        </w:r>
        <w:proofErr w:type="spellStart"/>
        <w:r>
          <w:t>Pubmed</w:t>
        </w:r>
        <w:proofErr w:type="spellEnd"/>
        <w:r>
          <w:t xml:space="preserve"> abstracts and freely available full </w:t>
        </w:r>
        <w:commentRangeStart w:id="438"/>
        <w:r>
          <w:t>texts</w:t>
        </w:r>
      </w:ins>
      <w:commentRangeEnd w:id="438"/>
      <w:ins w:id="439" w:author="יעל מייזלס/Yael Maizels" w:date="2021-03-01T13:34:00Z">
        <w:r w:rsidR="005B7C61">
          <w:rPr>
            <w:rStyle w:val="CommentReference"/>
            <w:rFonts w:ascii="Calibri" w:eastAsia="Calibri" w:hAnsi="Calibri" w:cs="Calibri"/>
          </w:rPr>
          <w:commentReference w:id="438"/>
        </w:r>
      </w:ins>
      <w:ins w:id="440" w:author="יעל מייזלס/Yael Maizels" w:date="2021-03-01T13:23:00Z">
        <w:r>
          <w:t>.</w:t>
        </w:r>
      </w:ins>
    </w:p>
    <w:p w14:paraId="37AAB546" w14:textId="115F73FD" w:rsidR="00014DC9" w:rsidRDefault="00264B7C" w:rsidP="00014DC9">
      <w:pPr>
        <w:spacing w:line="360" w:lineRule="auto"/>
        <w:ind w:left="360"/>
        <w:rPr>
          <w:ins w:id="441" w:author="דמיטרי רודין/Dmitry Rodin" w:date="2021-02-27T21:42:00Z"/>
          <w:b/>
          <w:bCs/>
        </w:rPr>
      </w:pPr>
      <w:ins w:id="442" w:author="דמיטרי רודין/Dmitry Rodin" w:date="2021-02-27T21:54:00Z">
        <w:r>
          <w:rPr>
            <w:b/>
            <w:bCs/>
          </w:rPr>
          <w:t>EXTRACTION OF RELATION</w:t>
        </w:r>
      </w:ins>
      <w:ins w:id="443" w:author="דמיטרי רודין/Dmitry Rodin" w:date="2021-02-27T22:01:00Z">
        <w:r>
          <w:rPr>
            <w:b/>
            <w:bCs/>
          </w:rPr>
          <w:t>S</w:t>
        </w:r>
      </w:ins>
      <w:ins w:id="444" w:author="דמיטרי רודין/Dmitry Rodin" w:date="2021-02-27T21:54:00Z">
        <w:r>
          <w:rPr>
            <w:b/>
            <w:bCs/>
          </w:rPr>
          <w:t xml:space="preserve"> BETWEEN </w:t>
        </w:r>
      </w:ins>
      <w:ins w:id="445" w:author="דמיטרי רודין/Dmitry Rodin" w:date="2021-02-27T21:55:00Z">
        <w:r>
          <w:rPr>
            <w:b/>
            <w:bCs/>
          </w:rPr>
          <w:t xml:space="preserve">CANNABINOIDS AND </w:t>
        </w:r>
        <w:del w:id="446" w:author="יעל מייזלס/Yael Maizels" w:date="2021-03-01T13:28:00Z">
          <w:r w:rsidDel="005B7C61">
            <w:rPr>
              <w:b/>
              <w:bCs/>
            </w:rPr>
            <w:delText>D</w:delText>
          </w:r>
        </w:del>
        <w:del w:id="447" w:author="יעל מייזלס/Yael Maizels" w:date="2021-03-01T13:23:00Z">
          <w:r w:rsidDel="002C3681">
            <w:rPr>
              <w:b/>
              <w:bCs/>
            </w:rPr>
            <w:delText>E</w:delText>
          </w:r>
        </w:del>
        <w:del w:id="448" w:author="יעל מייזלס/Yael Maizels" w:date="2021-03-01T13:28:00Z">
          <w:r w:rsidDel="005B7C61">
            <w:rPr>
              <w:b/>
              <w:bCs/>
            </w:rPr>
            <w:delText>SEASES</w:delText>
          </w:r>
        </w:del>
      </w:ins>
      <w:ins w:id="449" w:author="יעל מייזלס/Yael Maizels" w:date="2021-03-01T13:28:00Z">
        <w:r w:rsidR="005B7C61">
          <w:rPr>
            <w:b/>
            <w:bCs/>
          </w:rPr>
          <w:t>I</w:t>
        </w:r>
      </w:ins>
      <w:ins w:id="450" w:author="יעל מייזלס/Yael Maizels" w:date="2021-03-01T13:29:00Z">
        <w:r w:rsidR="005B7C61">
          <w:rPr>
            <w:b/>
            <w:bCs/>
          </w:rPr>
          <w:t>NDICATIONS</w:t>
        </w:r>
      </w:ins>
    </w:p>
    <w:p w14:paraId="763B1A07" w14:textId="10F668EB" w:rsidR="00BA2354" w:rsidRDefault="00BA2354" w:rsidP="00014DC9">
      <w:pPr>
        <w:spacing w:line="360" w:lineRule="auto"/>
        <w:ind w:left="360"/>
        <w:rPr>
          <w:ins w:id="451" w:author="דמיטרי רודין/Dmitry Rodin" w:date="2021-02-27T21:44:00Z"/>
        </w:rPr>
      </w:pPr>
      <w:ins w:id="452" w:author="דמיטרי רודין/Dmitry Rodin" w:date="2021-02-27T21:42:00Z">
        <w:r>
          <w:t xml:space="preserve">In </w:t>
        </w:r>
      </w:ins>
      <w:ins w:id="453" w:author="דמיטרי רודין/Dmitry Rodin" w:date="2021-02-27T21:44:00Z">
        <w:r>
          <w:t>this</w:t>
        </w:r>
      </w:ins>
      <w:ins w:id="454" w:author="דמיטרי רודין/Dmitry Rodin" w:date="2021-02-27T21:42:00Z">
        <w:r>
          <w:t xml:space="preserve"> step</w:t>
        </w:r>
      </w:ins>
      <w:ins w:id="455" w:author="דמיטרי רודין/Dmitry Rodin" w:date="2021-02-27T21:44:00Z">
        <w:r>
          <w:t>,</w:t>
        </w:r>
      </w:ins>
      <w:ins w:id="456" w:author="דמיטרי רודין/Dmitry Rodin" w:date="2021-02-27T21:42:00Z">
        <w:r>
          <w:t xml:space="preserve"> we performed extraction of relations between cannabinoids and </w:t>
        </w:r>
      </w:ins>
      <w:ins w:id="457" w:author="יעל מייזלס/Yael Maizels" w:date="2021-03-01T13:30:00Z">
        <w:r w:rsidR="005B7C61">
          <w:t>indications</w:t>
        </w:r>
      </w:ins>
      <w:ins w:id="458" w:author="דמיטרי רודין/Dmitry Rodin" w:date="2021-02-27T21:42:00Z">
        <w:del w:id="459" w:author="יעל מייזלס/Yael Maizels" w:date="2021-03-01T13:30:00Z">
          <w:r w:rsidDel="005B7C61">
            <w:delText>diseases</w:delText>
          </w:r>
        </w:del>
      </w:ins>
      <w:ins w:id="460" w:author="יעל מייזלס/Yael Maizels" w:date="2021-03-01T13:24:00Z">
        <w:r w:rsidR="002C3681">
          <w:t xml:space="preserve">, specifically if the cannabis compound studied had a positive, negative or no effect on the </w:t>
        </w:r>
      </w:ins>
      <w:ins w:id="461" w:author="יעל מייזלס/Yael Maizels" w:date="2021-03-01T13:30:00Z">
        <w:r w:rsidR="005B7C61">
          <w:t>indication</w:t>
        </w:r>
      </w:ins>
      <w:ins w:id="462" w:author="יעל מייזלס/Yael Maizels" w:date="2021-03-01T13:24:00Z">
        <w:r w:rsidR="002C3681">
          <w:t xml:space="preserve"> studied</w:t>
        </w:r>
      </w:ins>
      <w:ins w:id="463" w:author="דמיטרי רודין/Dmitry Rodin" w:date="2021-02-27T21:42:00Z">
        <w:del w:id="464" w:author="יעל מייזלס/Yael Maizels" w:date="2021-03-01T13:24:00Z">
          <w:r w:rsidDel="002C3681">
            <w:delText>.</w:delText>
          </w:r>
        </w:del>
      </w:ins>
      <w:ins w:id="465" w:author="יעל מייזלס/Yael Maizels" w:date="2021-03-01T13:44:00Z">
        <w:r w:rsidR="002563E9">
          <w:t xml:space="preserve"> </w:t>
        </w:r>
      </w:ins>
    </w:p>
    <w:p w14:paraId="04411432" w14:textId="7224E667" w:rsidR="00264B7C" w:rsidRDefault="00BA2354" w:rsidP="00BA2354">
      <w:pPr>
        <w:spacing w:line="360" w:lineRule="auto"/>
        <w:ind w:left="360"/>
        <w:rPr>
          <w:ins w:id="466" w:author="דמיטרי רודין/Dmitry Rodin" w:date="2021-02-27T21:53:00Z"/>
        </w:rPr>
      </w:pPr>
      <w:ins w:id="467" w:author="דמיטרי רודין/Dmitry Rodin" w:date="2021-02-27T21:44:00Z">
        <w:r>
          <w:t>For model training, we used 630</w:t>
        </w:r>
      </w:ins>
      <w:ins w:id="468" w:author="דמיטרי רודין/Dmitry Rodin" w:date="2021-02-27T21:50:00Z">
        <w:r>
          <w:t xml:space="preserve"> papers selected in the previous step that were manually </w:t>
        </w:r>
      </w:ins>
      <w:ins w:id="469" w:author="דמיטרי רודין/Dmitry Rodin" w:date="2021-02-27T21:51:00Z">
        <w:r>
          <w:t>grouped to 4 classes by the effect: positive (408 papers), none</w:t>
        </w:r>
        <w:r w:rsidRPr="00D25E50">
          <w:t xml:space="preserve"> (</w:t>
        </w:r>
        <w:r>
          <w:t>91</w:t>
        </w:r>
        <w:r w:rsidRPr="00D25E50">
          <w:t xml:space="preserve"> </w:t>
        </w:r>
        <w:r>
          <w:t>papers</w:t>
        </w:r>
        <w:r w:rsidRPr="00D25E50">
          <w:t>)</w:t>
        </w:r>
        <w:r>
          <w:t xml:space="preserve">, </w:t>
        </w:r>
        <w:proofErr w:type="gramStart"/>
        <w:r>
          <w:t>negative</w:t>
        </w:r>
      </w:ins>
      <w:ins w:id="470" w:author="יעל מייזלס/Yael Maizels" w:date="2021-03-01T13:31:00Z">
        <w:r w:rsidR="005B7C61">
          <w:t>(</w:t>
        </w:r>
        <w:proofErr w:type="gramEnd"/>
        <w:r w:rsidR="005B7C61">
          <w:t>????) safe(????)</w:t>
        </w:r>
      </w:ins>
      <w:ins w:id="471" w:author="דמיטרי רודין/Dmitry Rodin" w:date="2021-02-27T21:44:00Z">
        <w:r>
          <w:t>.</w:t>
        </w:r>
      </w:ins>
      <w:ins w:id="472" w:author="יעל מייזלס/Yael Maizels" w:date="2021-03-01T13:44:00Z">
        <w:r w:rsidR="002563E9">
          <w:t xml:space="preserve">  In this manual stage a study would be considered to have a positive effect if treatment with cannabis improved the indication in any way, a negative effect if t</w:t>
        </w:r>
      </w:ins>
      <w:ins w:id="473" w:author="יעל מייזלס/Yael Maizels" w:date="2021-03-01T13:45:00Z">
        <w:r w:rsidR="002563E9">
          <w:t xml:space="preserve">reatment caused the indication </w:t>
        </w:r>
        <w:r w:rsidR="00FE3DC0">
          <w:t>to get intensify and no effect if there was no change in the indication with treatment.  This manual validation was don</w:t>
        </w:r>
      </w:ins>
      <w:ins w:id="474" w:author="יעל מייזלס/Yael Maizels" w:date="2021-03-01T13:46:00Z">
        <w:r w:rsidR="00FE3DC0">
          <w:t>e by scientists in our Institute.</w:t>
        </w:r>
      </w:ins>
    </w:p>
    <w:p w14:paraId="07553532" w14:textId="49DF1B8A" w:rsidR="00BA2354" w:rsidRDefault="00264B7C" w:rsidP="00264B7C">
      <w:pPr>
        <w:spacing w:line="360" w:lineRule="auto"/>
        <w:ind w:left="360"/>
        <w:rPr>
          <w:ins w:id="475" w:author="דמיטרי רודין/Dmitry Rodin" w:date="2021-02-27T21:44:00Z"/>
        </w:rPr>
      </w:pPr>
      <w:commentRangeStart w:id="476"/>
      <w:ins w:id="477" w:author="דמיטרי רודין/Dmitry Rodin" w:date="2021-02-27T21:53:00Z">
        <w:r>
          <w:lastRenderedPageBreak/>
          <w:t>We</w:t>
        </w:r>
        <w:r w:rsidRPr="00264B7C">
          <w:t xml:space="preserve"> </w:t>
        </w:r>
        <w:r>
          <w:t>tested</w:t>
        </w:r>
        <w:r w:rsidRPr="00264B7C">
          <w:t xml:space="preserve"> </w:t>
        </w:r>
        <w:r>
          <w:t>various</w:t>
        </w:r>
        <w:r w:rsidRPr="00264B7C">
          <w:t xml:space="preserve"> </w:t>
        </w:r>
      </w:ins>
      <w:ins w:id="478" w:author="דמיטרי רודין/Dmitry Rodin" w:date="2021-02-27T21:55:00Z">
        <w:r>
          <w:t>approaches</w:t>
        </w:r>
        <w:r w:rsidRPr="00264B7C">
          <w:t xml:space="preserve"> </w:t>
        </w:r>
        <w:r>
          <w:t>for</w:t>
        </w:r>
        <w:r w:rsidRPr="00264B7C">
          <w:t xml:space="preserve"> </w:t>
        </w:r>
        <w:r>
          <w:t>relation</w:t>
        </w:r>
        <w:r w:rsidRPr="00264B7C">
          <w:t xml:space="preserve"> </w:t>
        </w:r>
      </w:ins>
      <w:ins w:id="479" w:author="דמיטרי רודין/Dmitry Rodin" w:date="2021-02-27T21:58:00Z">
        <w:r>
          <w:t>extraction,</w:t>
        </w:r>
      </w:ins>
      <w:ins w:id="480" w:author="דמיטרי רודין/Dmitry Rodin" w:date="2021-02-27T21:55:00Z">
        <w:r w:rsidRPr="00264B7C">
          <w:t xml:space="preserve"> </w:t>
        </w:r>
        <w:r>
          <w:t>and</w:t>
        </w:r>
        <w:r w:rsidRPr="00264B7C">
          <w:t xml:space="preserve"> </w:t>
        </w:r>
        <w:r>
          <w:t>we</w:t>
        </w:r>
        <w:r w:rsidRPr="00264B7C">
          <w:t xml:space="preserve"> </w:t>
        </w:r>
        <w:r>
          <w:t>found</w:t>
        </w:r>
        <w:r w:rsidRPr="00264B7C">
          <w:t xml:space="preserve"> </w:t>
        </w:r>
        <w:r>
          <w:t>the</w:t>
        </w:r>
        <w:r w:rsidRPr="00264B7C">
          <w:t xml:space="preserve"> </w:t>
        </w:r>
        <w:r>
          <w:t>combinat</w:t>
        </w:r>
      </w:ins>
      <w:ins w:id="481" w:author="דמיטרי רודין/Dmitry Rodin" w:date="2021-02-27T21:56:00Z">
        <w:r>
          <w:t xml:space="preserve">orial model optimal. </w:t>
        </w:r>
      </w:ins>
      <w:ins w:id="482" w:author="דמיטרי רודין/Dmitry Rodin" w:date="2021-02-27T21:58:00Z">
        <w:r>
          <w:t>Our</w:t>
        </w:r>
      </w:ins>
      <w:ins w:id="483" w:author="דמיטרי רודין/Dmitry Rodin" w:date="2021-02-27T21:56:00Z">
        <w:r w:rsidRPr="00264B7C">
          <w:t xml:space="preserve"> </w:t>
        </w:r>
      </w:ins>
      <w:ins w:id="484" w:author="דמיטרי רודין/Dmitry Rodin" w:date="2021-02-27T21:57:00Z">
        <w:r>
          <w:t>approach</w:t>
        </w:r>
      </w:ins>
      <w:ins w:id="485" w:author="דמיטרי רודין/Dmitry Rodin" w:date="2021-02-27T21:56:00Z">
        <w:r w:rsidRPr="00264B7C">
          <w:t xml:space="preserve"> </w:t>
        </w:r>
        <w:r>
          <w:t>co</w:t>
        </w:r>
      </w:ins>
      <w:ins w:id="486" w:author="דמיטרי רודין/Dmitry Rodin" w:date="2021-02-27T21:57:00Z">
        <w:r>
          <w:t>mbine</w:t>
        </w:r>
      </w:ins>
      <w:ins w:id="487" w:author="דמיטרי רודין/Dmitry Rodin" w:date="2021-02-27T22:01:00Z">
        <w:r>
          <w:t>d</w:t>
        </w:r>
      </w:ins>
      <w:ins w:id="488" w:author="דמיטרי רודין/Dmitry Rodin" w:date="2021-02-27T21:57:00Z">
        <w:r w:rsidRPr="00264B7C">
          <w:t xml:space="preserve"> </w:t>
        </w:r>
      </w:ins>
      <w:ins w:id="489" w:author="יעל מייזלס/Yael Maizels" w:date="2021-03-01T13:31:00Z">
        <w:r w:rsidR="005B7C61">
          <w:t xml:space="preserve">the </w:t>
        </w:r>
      </w:ins>
      <w:ins w:id="490" w:author="דמיטרי רודין/Dmitry Rodin" w:date="2021-02-27T21:57:00Z">
        <w:r w:rsidRPr="00264B7C">
          <w:rPr>
            <w:rPrChange w:id="491" w:author="דמיטרי רודין/Dmitry Rodin" w:date="2021-02-27T21:59:00Z">
              <w:rPr>
                <w:lang w:val="ru-RU"/>
              </w:rPr>
            </w:rPrChange>
          </w:rPr>
          <w:t>bag-of-words</w:t>
        </w:r>
        <w:r w:rsidRPr="00264B7C">
          <w:t xml:space="preserve"> </w:t>
        </w:r>
        <w:r>
          <w:t>model</w:t>
        </w:r>
        <w:r w:rsidRPr="00264B7C">
          <w:t xml:space="preserve"> </w:t>
        </w:r>
      </w:ins>
      <w:ins w:id="492" w:author="דמיטרי רודין/Dmitry Rodin" w:date="2021-02-27T21:58:00Z">
        <w:r>
          <w:t>with</w:t>
        </w:r>
        <w:r w:rsidRPr="00264B7C">
          <w:t xml:space="preserve"> </w:t>
        </w:r>
      </w:ins>
      <w:ins w:id="493" w:author="דמיטרי רודין/Dmitry Rodin" w:date="2021-02-27T21:59:00Z">
        <w:r w:rsidRPr="00264B7C">
          <w:rPr>
            <w:rPrChange w:id="494" w:author="דמיטרי רודין/Dmitry Rodin" w:date="2021-02-27T21:59:00Z">
              <w:rPr>
                <w:lang w:val="ru-RU"/>
              </w:rPr>
            </w:rPrChange>
          </w:rPr>
          <w:t xml:space="preserve">Convolutional </w:t>
        </w:r>
        <w:r>
          <w:t>N</w:t>
        </w:r>
        <w:r w:rsidRPr="00264B7C">
          <w:rPr>
            <w:rPrChange w:id="495" w:author="דמיטרי רודין/Dmitry Rodin" w:date="2021-02-27T21:59:00Z">
              <w:rPr>
                <w:lang w:val="ru-RU"/>
              </w:rPr>
            </w:rPrChange>
          </w:rPr>
          <w:t xml:space="preserve">eural </w:t>
        </w:r>
        <w:r>
          <w:t>N</w:t>
        </w:r>
        <w:r w:rsidRPr="00264B7C">
          <w:rPr>
            <w:rPrChange w:id="496" w:author="דמיטרי רודין/Dmitry Rodin" w:date="2021-02-27T21:59:00Z">
              <w:rPr>
                <w:lang w:val="ru-RU"/>
              </w:rPr>
            </w:rPrChange>
          </w:rPr>
          <w:t>etwork</w:t>
        </w:r>
        <w:r w:rsidRPr="00264B7C">
          <w:t xml:space="preserve"> (</w:t>
        </w:r>
        <w:r>
          <w:t>CNN</w:t>
        </w:r>
        <w:r w:rsidRPr="00264B7C">
          <w:t xml:space="preserve">), </w:t>
        </w:r>
        <w:r>
          <w:t>which</w:t>
        </w:r>
        <w:r w:rsidRPr="00264B7C">
          <w:t xml:space="preserve"> </w:t>
        </w:r>
        <w:r>
          <w:t>is a part of</w:t>
        </w:r>
      </w:ins>
      <w:ins w:id="497" w:author="דמיטרי רודין/Dmitry Rodin" w:date="2021-02-27T22:00:00Z">
        <w:r>
          <w:t xml:space="preserve"> open-source library </w:t>
        </w:r>
        <w:proofErr w:type="spellStart"/>
        <w:r>
          <w:t>SciSpaCy</w:t>
        </w:r>
        <w:proofErr w:type="spellEnd"/>
        <w:r>
          <w:t>.</w:t>
        </w:r>
      </w:ins>
      <w:ins w:id="498" w:author="דמיטרי רודין/Dmitry Rodin" w:date="2021-02-27T21:44:00Z">
        <w:r w:rsidR="00BA2354" w:rsidRPr="00264B7C">
          <w:t xml:space="preserve"> </w:t>
        </w:r>
      </w:ins>
      <w:ins w:id="499" w:author="דמיטרי רודין/Dmitry Rodin" w:date="2021-02-27T22:01:00Z">
        <w:r w:rsidRPr="00264B7C">
          <w:t xml:space="preserve">We </w:t>
        </w:r>
      </w:ins>
      <w:ins w:id="500" w:author="דמיטרי רודין/Dmitry Rodin" w:date="2021-02-27T22:02:00Z">
        <w:r>
          <w:t xml:space="preserve">used grid search to </w:t>
        </w:r>
      </w:ins>
      <w:ins w:id="501" w:author="דמיטרי רודין/Dmitry Rodin" w:date="2021-02-27T22:01:00Z">
        <w:r w:rsidRPr="00264B7C">
          <w:t>select training parameters</w:t>
        </w:r>
      </w:ins>
      <w:ins w:id="502" w:author="דמיטרי רודין/Dmitry Rodin" w:date="2021-02-27T22:02:00Z">
        <w:r>
          <w:t xml:space="preserve"> (</w:t>
        </w:r>
      </w:ins>
      <w:ins w:id="503" w:author="דמיטרי רודין/Dmitry Rodin" w:date="2021-02-27T22:01:00Z">
        <w:r w:rsidRPr="00264B7C">
          <w:t>batch size and dropout</w:t>
        </w:r>
      </w:ins>
      <w:ins w:id="504" w:author="דמיטרי רודין/Dmitry Rodin" w:date="2021-02-27T22:02:00Z">
        <w:r>
          <w:t>)</w:t>
        </w:r>
      </w:ins>
      <w:ins w:id="505" w:author="דמיטרי רודין/Dmitry Rodin" w:date="2021-02-27T22:01:00Z">
        <w:r w:rsidRPr="00264B7C">
          <w:t>. The model was trained to classify articles into three classes: Positive, Negative, and None.</w:t>
        </w:r>
      </w:ins>
      <w:commentRangeEnd w:id="476"/>
      <w:r w:rsidR="005B7C61">
        <w:rPr>
          <w:rStyle w:val="CommentReference"/>
          <w:rFonts w:ascii="Calibri" w:eastAsia="Calibri" w:hAnsi="Calibri" w:cs="Calibri"/>
        </w:rPr>
        <w:commentReference w:id="476"/>
      </w:r>
    </w:p>
    <w:p w14:paraId="58418B36" w14:textId="624F567D" w:rsidR="0016062B" w:rsidRPr="0016062B" w:rsidRDefault="0016062B" w:rsidP="0016062B">
      <w:pPr>
        <w:spacing w:line="360" w:lineRule="auto"/>
        <w:ind w:left="360"/>
        <w:rPr>
          <w:ins w:id="506" w:author="דמיטרי רודין/Dmitry Rodin" w:date="2021-02-27T22:11:00Z"/>
          <w:lang/>
        </w:rPr>
      </w:pPr>
      <w:ins w:id="507" w:author="דמיטרי רודין/Dmitry Rodin" w:date="2021-02-27T22:12:00Z">
        <w:r>
          <w:rPr>
            <w:b/>
            <w:bCs/>
          </w:rPr>
          <w:t>Training dataset preprocessing</w:t>
        </w:r>
      </w:ins>
      <w:ins w:id="508" w:author="דמיטרי רודין/Dmitry Rodin" w:date="2021-02-27T22:11:00Z">
        <w:r w:rsidRPr="0016062B">
          <w:rPr>
            <w:b/>
            <w:bCs/>
            <w:lang/>
            <w:rPrChange w:id="509" w:author="דמיטרי רודין/Dmitry Rodin" w:date="2021-02-27T22:11:00Z">
              <w:rPr>
                <w:lang/>
              </w:rPr>
            </w:rPrChange>
          </w:rPr>
          <w:t>.</w:t>
        </w:r>
        <w:r w:rsidRPr="0016062B">
          <w:rPr>
            <w:lang/>
          </w:rPr>
          <w:t xml:space="preserve"> </w:t>
        </w:r>
      </w:ins>
      <w:ins w:id="510" w:author="דמיטרי רודין/Dmitry Rodin" w:date="2021-02-27T22:13:00Z">
        <w:r>
          <w:t>As the first step,</w:t>
        </w:r>
      </w:ins>
      <w:ins w:id="511" w:author="דמיטרי רודין/Dmitry Rodin" w:date="2021-02-27T22:11:00Z">
        <w:r w:rsidRPr="0016062B">
          <w:rPr>
            <w:lang/>
          </w:rPr>
          <w:t xml:space="preserve"> we replaced </w:t>
        </w:r>
      </w:ins>
      <w:ins w:id="512" w:author="דמיטרי רודין/Dmitry Rodin" w:date="2021-02-27T22:13:00Z">
        <w:r>
          <w:t xml:space="preserve">all detected </w:t>
        </w:r>
        <w:del w:id="513" w:author="יעל מייזלס/Yael Maizels" w:date="2021-03-01T13:33:00Z">
          <w:r w:rsidDel="005B7C61">
            <w:delText>diseases</w:delText>
          </w:r>
        </w:del>
      </w:ins>
      <w:ins w:id="514" w:author="יעל מייזלס/Yael Maizels" w:date="2021-03-01T13:33:00Z">
        <w:r w:rsidR="005B7C61">
          <w:t>indications</w:t>
        </w:r>
      </w:ins>
      <w:ins w:id="515" w:author="דמיטרי רודין/Dmitry Rodin" w:date="2021-02-27T22:13:00Z">
        <w:r>
          <w:t xml:space="preserve"> and cannabinoids </w:t>
        </w:r>
      </w:ins>
      <w:ins w:id="516" w:author="דמיטרי רודין/Dmitry Rodin" w:date="2021-02-27T22:11:00Z">
        <w:r w:rsidRPr="0016062B">
          <w:rPr>
            <w:lang/>
          </w:rPr>
          <w:t xml:space="preserve">with words “disease” and “drug”, respectively. This masking </w:t>
        </w:r>
      </w:ins>
      <w:ins w:id="517" w:author="דמיטרי רודין/Dmitry Rodin" w:date="2021-02-27T22:13:00Z">
        <w:r>
          <w:t>was</w:t>
        </w:r>
      </w:ins>
      <w:ins w:id="518" w:author="דמיטרי רודין/Dmitry Rodin" w:date="2021-02-27T22:11:00Z">
        <w:r w:rsidRPr="0016062B">
          <w:rPr>
            <w:lang/>
          </w:rPr>
          <w:t xml:space="preserve"> necessary </w:t>
        </w:r>
      </w:ins>
      <w:ins w:id="519" w:author="דמיטרי רודין/Dmitry Rodin" w:date="2021-02-27T22:13:00Z">
        <w:r>
          <w:t xml:space="preserve">to prevent </w:t>
        </w:r>
      </w:ins>
      <w:ins w:id="520" w:author="דמיטרי רודין/Dmitry Rodin" w:date="2021-02-27T22:14:00Z">
        <w:r w:rsidR="0019680A">
          <w:t xml:space="preserve">training of </w:t>
        </w:r>
      </w:ins>
      <w:ins w:id="521" w:author="דמיטרי רודין/Dmitry Rodin" w:date="2021-02-27T22:11:00Z">
        <w:r w:rsidRPr="0016062B">
          <w:rPr>
            <w:lang/>
          </w:rPr>
          <w:t xml:space="preserve">the model on possible correlation between the drug/disease and the effect. Thus, we tried to force the model to </w:t>
        </w:r>
      </w:ins>
      <w:ins w:id="522" w:author="דמיטרי רודין/Dmitry Rodin" w:date="2021-02-27T22:16:00Z">
        <w:r w:rsidR="0019680A">
          <w:t>“</w:t>
        </w:r>
      </w:ins>
      <w:ins w:id="523" w:author="דמיטרי רודין/Dmitry Rodin" w:date="2021-02-27T22:11:00Z">
        <w:r w:rsidRPr="0016062B">
          <w:rPr>
            <w:lang/>
          </w:rPr>
          <w:t>respond</w:t>
        </w:r>
      </w:ins>
      <w:ins w:id="524" w:author="דמיטרי רודין/Dmitry Rodin" w:date="2021-02-27T22:16:00Z">
        <w:r w:rsidR="0019680A">
          <w:t>” only</w:t>
        </w:r>
      </w:ins>
      <w:ins w:id="525" w:author="דמיטרי רודין/Dmitry Rodin" w:date="2021-02-27T22:11:00Z">
        <w:r w:rsidRPr="0016062B">
          <w:rPr>
            <w:lang/>
          </w:rPr>
          <w:t xml:space="preserve"> to words that describe the effect regardless of the </w:t>
        </w:r>
      </w:ins>
      <w:ins w:id="526" w:author="דמיטרי רודין/Dmitry Rodin" w:date="2021-02-27T22:16:00Z">
        <w:r w:rsidR="0019680A">
          <w:t>compound</w:t>
        </w:r>
      </w:ins>
      <w:ins w:id="527" w:author="דמיטרי רודין/Dmitry Rodin" w:date="2021-02-27T22:11:00Z">
        <w:r w:rsidRPr="0016062B">
          <w:rPr>
            <w:lang/>
          </w:rPr>
          <w:t xml:space="preserve"> or </w:t>
        </w:r>
      </w:ins>
      <w:ins w:id="528" w:author="דמיטרי רודין/Dmitry Rodin" w:date="2021-02-27T22:16:00Z">
        <w:r w:rsidR="0019680A">
          <w:t>indication</w:t>
        </w:r>
      </w:ins>
      <w:ins w:id="529" w:author="דמיטרי רודין/Dmitry Rodin" w:date="2021-02-27T22:11:00Z">
        <w:r w:rsidRPr="0016062B">
          <w:rPr>
            <w:lang/>
          </w:rPr>
          <w:t xml:space="preserve">. </w:t>
        </w:r>
      </w:ins>
      <w:ins w:id="530" w:author="דמיטרי רודין/Dmitry Rodin" w:date="2021-02-27T22:16:00Z">
        <w:r w:rsidR="0019680A">
          <w:t>A</w:t>
        </w:r>
      </w:ins>
      <w:ins w:id="531" w:author="דמיטרי רודין/Dmitry Rodin" w:date="2021-02-27T22:11:00Z">
        <w:r w:rsidRPr="0016062B">
          <w:rPr>
            <w:lang/>
          </w:rPr>
          <w:t xml:space="preserve">rticles were </w:t>
        </w:r>
      </w:ins>
      <w:ins w:id="532" w:author="דמיטרי רודין/Dmitry Rodin" w:date="2021-02-27T22:16:00Z">
        <w:r w:rsidR="0019680A">
          <w:t>then</w:t>
        </w:r>
      </w:ins>
      <w:ins w:id="533" w:author="דמיטרי רודין/Dmitry Rodin" w:date="2021-02-27T22:17:00Z">
        <w:r w:rsidR="0019680A">
          <w:t xml:space="preserve"> </w:t>
        </w:r>
      </w:ins>
      <w:ins w:id="534" w:author="דמיטרי רודין/Dmitry Rodin" w:date="2021-02-27T22:22:00Z">
        <w:r w:rsidR="0019680A">
          <w:t>spl</w:t>
        </w:r>
      </w:ins>
      <w:ins w:id="535" w:author="דמיטרי רודין/Dmitry Rodin" w:date="2021-02-27T22:23:00Z">
        <w:r w:rsidR="0019680A">
          <w:t>it</w:t>
        </w:r>
      </w:ins>
      <w:ins w:id="536" w:author="דמיטרי רודין/Dmitry Rodin" w:date="2021-02-27T22:11:00Z">
        <w:r w:rsidRPr="0016062B">
          <w:rPr>
            <w:lang/>
          </w:rPr>
          <w:t xml:space="preserve"> into two </w:t>
        </w:r>
      </w:ins>
      <w:ins w:id="537" w:author="דמיטרי רודין/Dmitry Rodin" w:date="2021-02-27T22:17:00Z">
        <w:r w:rsidR="0019680A">
          <w:t>sets</w:t>
        </w:r>
      </w:ins>
      <w:ins w:id="538" w:author="דמיטרי רודין/Dmitry Rodin" w:date="2021-02-27T22:11:00Z">
        <w:r w:rsidRPr="0016062B">
          <w:rPr>
            <w:lang/>
          </w:rPr>
          <w:t xml:space="preserve"> - training </w:t>
        </w:r>
      </w:ins>
      <w:ins w:id="539" w:author="דמיטרי רודין/Dmitry Rodin" w:date="2021-02-27T22:17:00Z">
        <w:r w:rsidR="0019680A">
          <w:t xml:space="preserve">set </w:t>
        </w:r>
      </w:ins>
      <w:ins w:id="540" w:author="דמיטרי רודין/Dmitry Rodin" w:date="2021-02-27T22:11:00Z">
        <w:r w:rsidRPr="0016062B">
          <w:rPr>
            <w:lang/>
          </w:rPr>
          <w:t>(</w:t>
        </w:r>
      </w:ins>
      <w:ins w:id="541" w:author="דמיטרי רודין/Dmitry Rodin" w:date="2021-02-27T22:21:00Z">
        <w:r w:rsidR="0019680A">
          <w:t>that was used to train the model</w:t>
        </w:r>
      </w:ins>
      <w:ins w:id="542" w:author="דמיטרי רודין/Dmitry Rodin" w:date="2021-02-27T22:11:00Z">
        <w:r w:rsidRPr="0016062B">
          <w:rPr>
            <w:lang/>
          </w:rPr>
          <w:t xml:space="preserve">) and test </w:t>
        </w:r>
      </w:ins>
      <w:ins w:id="543" w:author="דמיטרי רודין/Dmitry Rodin" w:date="2021-02-27T22:21:00Z">
        <w:r w:rsidR="0019680A">
          <w:t>set</w:t>
        </w:r>
      </w:ins>
      <w:ins w:id="544" w:author="דמיטרי רודין/Dmitry Rodin" w:date="2021-02-27T22:22:00Z">
        <w:r w:rsidR="0019680A">
          <w:t xml:space="preserve"> </w:t>
        </w:r>
      </w:ins>
      <w:ins w:id="545" w:author="דמיטרי רודין/Dmitry Rodin" w:date="2021-02-27T22:11:00Z">
        <w:r w:rsidRPr="0016062B">
          <w:rPr>
            <w:lang/>
          </w:rPr>
          <w:t>(</w:t>
        </w:r>
      </w:ins>
      <w:ins w:id="546" w:author="דמיטרי רודין/Dmitry Rodin" w:date="2021-02-27T22:22:00Z">
        <w:r w:rsidR="0019680A">
          <w:t>that was used to evaluate the quality of relations extraction</w:t>
        </w:r>
      </w:ins>
      <w:ins w:id="547" w:author="דמיטרי רודין/Dmitry Rodin" w:date="2021-02-27T22:11:00Z">
        <w:r w:rsidRPr="0016062B">
          <w:rPr>
            <w:lang/>
          </w:rPr>
          <w:t xml:space="preserve">). The splitting was done randomly (75% to 25% </w:t>
        </w:r>
      </w:ins>
      <w:ins w:id="548" w:author="דמיטרי רודין/Dmitry Rodin" w:date="2021-02-27T22:23:00Z">
        <w:r w:rsidR="0019680A">
          <w:t>for</w:t>
        </w:r>
      </w:ins>
      <w:ins w:id="549" w:author="דמיטרי רודין/Dmitry Rodin" w:date="2021-02-27T22:11:00Z">
        <w:r w:rsidRPr="0016062B">
          <w:rPr>
            <w:lang/>
          </w:rPr>
          <w:t xml:space="preserve"> </w:t>
        </w:r>
      </w:ins>
      <w:ins w:id="550" w:author="דמיטרי רודין/Dmitry Rodin" w:date="2021-02-27T22:23:00Z">
        <w:r w:rsidR="0019680A">
          <w:t>training</w:t>
        </w:r>
      </w:ins>
      <w:ins w:id="551" w:author="דמיטרי רודין/Dmitry Rodin" w:date="2021-02-27T22:11:00Z">
        <w:r w:rsidRPr="0016062B">
          <w:rPr>
            <w:lang/>
          </w:rPr>
          <w:t xml:space="preserve"> </w:t>
        </w:r>
      </w:ins>
      <w:ins w:id="552" w:author="דמיטרי רודין/Dmitry Rodin" w:date="2021-02-27T22:23:00Z">
        <w:r w:rsidR="0019680A">
          <w:t>set</w:t>
        </w:r>
      </w:ins>
      <w:ins w:id="553" w:author="דמיטרי רודין/Dmitry Rodin" w:date="2021-02-27T22:11:00Z">
        <w:r w:rsidRPr="0016062B">
          <w:rPr>
            <w:lang/>
          </w:rPr>
          <w:t>\ test</w:t>
        </w:r>
      </w:ins>
      <w:ins w:id="554" w:author="דמיטרי רודין/Dmitry Rodin" w:date="2021-02-27T22:23:00Z">
        <w:r w:rsidR="0019680A">
          <w:t xml:space="preserve"> set</w:t>
        </w:r>
      </w:ins>
      <w:ins w:id="555" w:author="דמיטרי רודין/Dmitry Rodin" w:date="2021-02-27T22:11:00Z">
        <w:r w:rsidRPr="0016062B">
          <w:rPr>
            <w:lang/>
          </w:rPr>
          <w:t>, respectively).</w:t>
        </w:r>
      </w:ins>
    </w:p>
    <w:p w14:paraId="6F554140" w14:textId="1ABF6477" w:rsidR="00014DC9" w:rsidRDefault="0016062B" w:rsidP="00082D6F">
      <w:pPr>
        <w:spacing w:line="360" w:lineRule="auto"/>
        <w:ind w:left="360"/>
        <w:rPr>
          <w:ins w:id="556" w:author="דמיטרי רודין/Dmitry Rodin" w:date="2021-02-27T23:10:00Z"/>
          <w:lang/>
        </w:rPr>
      </w:pPr>
      <w:commentRangeStart w:id="557"/>
      <w:ins w:id="558" w:author="דמיטרי רודין/Dmitry Rodin" w:date="2021-02-27T22:11:00Z">
        <w:r w:rsidRPr="0016062B">
          <w:rPr>
            <w:lang/>
          </w:rPr>
          <w:t>Quality metric</w:t>
        </w:r>
      </w:ins>
      <w:ins w:id="559" w:author="דמיטרי רודין/Dmitry Rodin" w:date="2021-02-27T22:24:00Z">
        <w:r w:rsidR="000771A1">
          <w:t>s</w:t>
        </w:r>
      </w:ins>
      <w:ins w:id="560" w:author="דמיטרי רודין/Dmitry Rodin" w:date="2021-02-27T22:11:00Z">
        <w:r w:rsidRPr="0016062B">
          <w:rPr>
            <w:lang/>
          </w:rPr>
          <w:t xml:space="preserve">. </w:t>
        </w:r>
      </w:ins>
      <w:ins w:id="561" w:author="דמיטרי רודין/Dmitry Rodin" w:date="2021-02-27T22:31:00Z">
        <w:r w:rsidR="000771A1">
          <w:t xml:space="preserve">To assess </w:t>
        </w:r>
      </w:ins>
      <w:ins w:id="562" w:author="דמיטרי רודין/Dmitry Rodin" w:date="2021-02-27T22:49:00Z">
        <w:r w:rsidR="00513772">
          <w:t xml:space="preserve">model </w:t>
        </w:r>
      </w:ins>
      <w:ins w:id="563" w:author="דמיטרי רודין/Dmitry Rodin" w:date="2021-02-27T22:32:00Z">
        <w:r w:rsidR="000771A1">
          <w:t>quality,</w:t>
        </w:r>
      </w:ins>
      <w:ins w:id="564" w:author="דמיטרי רודין/Dmitry Rodin" w:date="2021-02-27T22:31:00Z">
        <w:r w:rsidR="000771A1">
          <w:t xml:space="preserve"> we used </w:t>
        </w:r>
      </w:ins>
      <w:ins w:id="565" w:author="דמיטרי רודין/Dmitry Rodin" w:date="2021-02-27T22:32:00Z">
        <w:r w:rsidR="000771A1" w:rsidRPr="000771A1">
          <w:t xml:space="preserve">Area Under </w:t>
        </w:r>
      </w:ins>
      <w:ins w:id="566" w:author="דמיטרי רודין/Dmitry Rodin" w:date="2021-02-27T22:31:00Z">
        <w:r w:rsidR="000771A1" w:rsidRPr="000771A1">
          <w:t xml:space="preserve">Receiver </w:t>
        </w:r>
      </w:ins>
      <w:ins w:id="567" w:author="דמיטרי רודין/Dmitry Rodin" w:date="2021-02-27T22:32:00Z">
        <w:r w:rsidR="000771A1">
          <w:t>O</w:t>
        </w:r>
      </w:ins>
      <w:ins w:id="568" w:author="דמיטרי רודין/Dmitry Rodin" w:date="2021-02-27T22:31:00Z">
        <w:r w:rsidR="000771A1" w:rsidRPr="000771A1">
          <w:t xml:space="preserve">perating </w:t>
        </w:r>
      </w:ins>
      <w:ins w:id="569" w:author="דמיטרי רודין/Dmitry Rodin" w:date="2021-02-27T22:32:00Z">
        <w:r w:rsidR="000771A1">
          <w:t>C</w:t>
        </w:r>
      </w:ins>
      <w:ins w:id="570" w:author="דמיטרי רודין/Dmitry Rodin" w:date="2021-02-27T22:31:00Z">
        <w:r w:rsidR="000771A1" w:rsidRPr="000771A1">
          <w:t xml:space="preserve">haracteristic </w:t>
        </w:r>
        <w:r w:rsidR="000771A1">
          <w:t>(ROC) curve</w:t>
        </w:r>
      </w:ins>
      <w:ins w:id="571" w:author="דמיטרי רודין/Dmitry Rodin" w:date="2021-02-27T22:32:00Z">
        <w:r w:rsidR="000771A1">
          <w:t xml:space="preserve"> (AUC)</w:t>
        </w:r>
      </w:ins>
      <w:ins w:id="572" w:author="דמיטרי רודין/Dmitry Rodin" w:date="2021-02-27T22:31:00Z">
        <w:r w:rsidR="000771A1">
          <w:t xml:space="preserve">. </w:t>
        </w:r>
      </w:ins>
      <w:ins w:id="573" w:author="דמיטרי רודין/Dmitry Rodin" w:date="2021-02-27T22:11:00Z">
        <w:r w:rsidRPr="0016062B">
          <w:rPr>
            <w:lang/>
          </w:rPr>
          <w:t xml:space="preserve">This metric is insensitive to the imbalance of classes in the sample, which </w:t>
        </w:r>
      </w:ins>
      <w:ins w:id="574" w:author="דמיטרי רודין/Dmitry Rodin" w:date="2021-02-27T23:04:00Z">
        <w:r w:rsidR="00082D6F">
          <w:t>allows</w:t>
        </w:r>
      </w:ins>
      <w:ins w:id="575" w:author="דמיטרי רודין/Dmitry Rodin" w:date="2021-02-27T22:11:00Z">
        <w:r w:rsidRPr="0016062B">
          <w:rPr>
            <w:lang/>
          </w:rPr>
          <w:t xml:space="preserve"> a robust assessment of the </w:t>
        </w:r>
      </w:ins>
      <w:ins w:id="576" w:author="דמיטרי רודין/Dmitry Rodin" w:date="2021-02-27T23:04:00Z">
        <w:r w:rsidR="00082D6F">
          <w:t xml:space="preserve">model </w:t>
        </w:r>
      </w:ins>
      <w:ins w:id="577" w:author="דמיטרי רודין/Dmitry Rodin" w:date="2021-02-27T22:11:00Z">
        <w:r w:rsidRPr="0016062B">
          <w:rPr>
            <w:lang/>
          </w:rPr>
          <w:t xml:space="preserve">quality. We calculated ROC AUC between each pair of classes and averaged the </w:t>
        </w:r>
      </w:ins>
      <w:ins w:id="578" w:author="דמיטרי רודין/Dmitry Rodin" w:date="2021-02-27T23:06:00Z">
        <w:r w:rsidR="00082D6F">
          <w:t>resulting</w:t>
        </w:r>
      </w:ins>
      <w:ins w:id="579" w:author="דמיטרי רודין/Dmitry Rodin" w:date="2021-02-27T22:11:00Z">
        <w:r w:rsidRPr="0016062B">
          <w:rPr>
            <w:lang/>
          </w:rPr>
          <w:t xml:space="preserve"> values. </w:t>
        </w:r>
      </w:ins>
      <w:ins w:id="580" w:author="דמיטרי רודין/Dmitry Rodin" w:date="2021-02-27T23:06:00Z">
        <w:r w:rsidR="00082D6F">
          <w:t>F</w:t>
        </w:r>
      </w:ins>
      <w:ins w:id="581" w:author="דמיטרי רודין/Dmitry Rodin" w:date="2021-02-27T22:11:00Z">
        <w:r w:rsidRPr="0016062B">
          <w:rPr>
            <w:lang/>
          </w:rPr>
          <w:t xml:space="preserve">or </w:t>
        </w:r>
      </w:ins>
      <w:ins w:id="582" w:author="דמיטרי רודין/Dmitry Rodin" w:date="2021-02-27T23:06:00Z">
        <w:r w:rsidR="00082D6F">
          <w:t>visualization</w:t>
        </w:r>
      </w:ins>
      <w:ins w:id="583" w:author="דמיטרי רודין/Dmitry Rodin" w:date="2021-02-27T22:11:00Z">
        <w:r w:rsidRPr="0016062B">
          <w:rPr>
            <w:lang/>
          </w:rPr>
          <w:t xml:space="preserve"> of the </w:t>
        </w:r>
      </w:ins>
      <w:ins w:id="584" w:author="דמיטרי רודין/Dmitry Rodin" w:date="2021-02-27T23:06:00Z">
        <w:r w:rsidR="00082D6F">
          <w:t xml:space="preserve">classification </w:t>
        </w:r>
      </w:ins>
      <w:ins w:id="585" w:author="דמיטרי רודין/Dmitry Rodin" w:date="2021-02-27T22:11:00Z">
        <w:r w:rsidRPr="0016062B">
          <w:rPr>
            <w:lang/>
          </w:rPr>
          <w:t>quality, we used the error matrix</w:t>
        </w:r>
      </w:ins>
      <w:ins w:id="586" w:author="דמיטרי רודין/Dmitry Rodin" w:date="2021-02-27T23:10:00Z">
        <w:r w:rsidR="00082D6F">
          <w:t xml:space="preserve"> (fig.2)</w:t>
        </w:r>
      </w:ins>
      <w:ins w:id="587" w:author="דמיטרי רודין/Dmitry Rodin" w:date="2021-02-27T22:11:00Z">
        <w:r w:rsidRPr="0016062B">
          <w:rPr>
            <w:lang/>
          </w:rPr>
          <w:t>.</w:t>
        </w:r>
      </w:ins>
      <w:commentRangeEnd w:id="557"/>
      <w:r w:rsidR="002563E9">
        <w:rPr>
          <w:rStyle w:val="CommentReference"/>
          <w:rFonts w:ascii="Calibri" w:eastAsia="Calibri" w:hAnsi="Calibri" w:cs="Calibri"/>
        </w:rPr>
        <w:commentReference w:id="557"/>
      </w:r>
    </w:p>
    <w:p w14:paraId="2AD985A8" w14:textId="77777777" w:rsidR="00082D6F" w:rsidRDefault="00082D6F" w:rsidP="00082D6F">
      <w:pPr>
        <w:spacing w:line="360" w:lineRule="auto"/>
        <w:ind w:left="360"/>
        <w:rPr>
          <w:ins w:id="588" w:author="דמיטרי רודין/Dmitry Rodin" w:date="2021-02-27T23:09:00Z"/>
          <w:lang/>
        </w:rPr>
      </w:pPr>
    </w:p>
    <w:p w14:paraId="2DFDA535" w14:textId="403AEAF6" w:rsidR="00082D6F" w:rsidRPr="00082D6F" w:rsidRDefault="002768D2" w:rsidP="00082D6F">
      <w:pPr>
        <w:spacing w:line="360" w:lineRule="auto"/>
        <w:ind w:left="360"/>
        <w:rPr>
          <w:ins w:id="589" w:author="דמיטרי רודין/Dmitry Rodin" w:date="2021-02-27T23:09:00Z"/>
          <w:lang/>
        </w:rPr>
      </w:pPr>
      <w:ins w:id="590" w:author="דמיטרי רודין/Dmitry Rodin" w:date="2021-02-27T23:19:00Z">
        <w:r>
          <w:t>T</w:t>
        </w:r>
      </w:ins>
      <w:ins w:id="591" w:author="דמיטרי רודין/Dmitry Rodin" w:date="2021-02-27T23:20:00Z">
        <w:r>
          <w:t xml:space="preserve">he resulting accuracy of the model estimated by </w:t>
        </w:r>
      </w:ins>
      <w:ins w:id="592" w:author="דמיטרי רודין/Dmitry Rodin" w:date="2021-02-27T23:09:00Z">
        <w:r w:rsidR="00082D6F" w:rsidRPr="00082D6F">
          <w:rPr>
            <w:lang/>
          </w:rPr>
          <w:t xml:space="preserve">ROC AUC test </w:t>
        </w:r>
      </w:ins>
      <w:ins w:id="593" w:author="דמיטרי רודין/Dmitry Rodin" w:date="2021-02-27T23:20:00Z">
        <w:r>
          <w:t>is</w:t>
        </w:r>
      </w:ins>
      <w:ins w:id="594" w:author="דמיטרי רודין/Dmitry Rodin" w:date="2021-02-27T23:09:00Z">
        <w:r w:rsidR="00082D6F" w:rsidRPr="00082D6F">
          <w:rPr>
            <w:lang/>
          </w:rPr>
          <w:t xml:space="preserve"> 87.45%</w:t>
        </w:r>
      </w:ins>
    </w:p>
    <w:p w14:paraId="03B9E281" w14:textId="25693F1D" w:rsidR="00082D6F" w:rsidRDefault="00082D6F">
      <w:pPr>
        <w:jc w:val="center"/>
        <w:rPr>
          <w:ins w:id="595" w:author="דמיטרי רודין/Dmitry Rodin" w:date="2021-02-27T23:10:00Z"/>
        </w:rPr>
        <w:pPrChange w:id="596" w:author="דמיטרי רודין/Dmitry Rodin" w:date="2021-02-27T23:10:00Z">
          <w:pPr/>
        </w:pPrChange>
      </w:pPr>
      <w:ins w:id="597" w:author="דמיטרי רודין/Dmitry Rodin" w:date="2021-02-27T23:10:00Z">
        <w:r>
          <w:rPr>
            <w:rFonts w:ascii="Arial" w:hAnsi="Arial" w:cs="Arial"/>
            <w:color w:val="353744"/>
            <w:bdr w:val="none" w:sz="0" w:space="0" w:color="auto" w:frame="1"/>
          </w:rPr>
          <w:fldChar w:fldCharType="begin"/>
        </w:r>
        <w:r>
          <w:rPr>
            <w:rFonts w:ascii="Arial" w:hAnsi="Arial" w:cs="Arial"/>
            <w:color w:val="353744"/>
            <w:bdr w:val="none" w:sz="0" w:space="0" w:color="auto" w:frame="1"/>
          </w:rPr>
          <w:instrText xml:space="preserve"> INCLUDEPICTURE "https://lh6.googleusercontent.com/XMCQlxvsgJeShAaC02AmxfRUGNDJcOBR6cPUgaM8-UFrkatcwoW7B4--LnFEYlMNP7um8WGTaC4QuT28m6oVe2lhsTX4PGj4aWh6ZIDr1eePw6yCJDx_fwBBPHLQMJrgEONgaNoN" \* MERGEFORMATINET </w:instrText>
        </w:r>
        <w:r>
          <w:rPr>
            <w:rFonts w:ascii="Arial" w:hAnsi="Arial" w:cs="Arial"/>
            <w:color w:val="353744"/>
            <w:bdr w:val="none" w:sz="0" w:space="0" w:color="auto" w:frame="1"/>
          </w:rPr>
          <w:fldChar w:fldCharType="separate"/>
        </w:r>
        <w:r>
          <w:rPr>
            <w:rFonts w:ascii="Arial" w:hAnsi="Arial" w:cs="Arial"/>
            <w:noProof/>
            <w:color w:val="353744"/>
            <w:bdr w:val="none" w:sz="0" w:space="0" w:color="auto" w:frame="1"/>
          </w:rPr>
          <w:drawing>
            <wp:inline distT="0" distB="0" distL="0" distR="0" wp14:anchorId="6D4B7AFB" wp14:editId="076568A0">
              <wp:extent cx="4370070" cy="3381375"/>
              <wp:effectExtent l="0" t="0" r="0" b="0"/>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0070" cy="3381375"/>
                      </a:xfrm>
                      <a:prstGeom prst="rect">
                        <a:avLst/>
                      </a:prstGeom>
                      <a:noFill/>
                      <a:ln>
                        <a:noFill/>
                      </a:ln>
                    </pic:spPr>
                  </pic:pic>
                </a:graphicData>
              </a:graphic>
            </wp:inline>
          </w:drawing>
        </w:r>
        <w:r>
          <w:rPr>
            <w:rFonts w:ascii="Arial" w:hAnsi="Arial" w:cs="Arial"/>
            <w:color w:val="353744"/>
            <w:bdr w:val="none" w:sz="0" w:space="0" w:color="auto" w:frame="1"/>
          </w:rPr>
          <w:fldChar w:fldCharType="end"/>
        </w:r>
      </w:ins>
    </w:p>
    <w:p w14:paraId="6B292824" w14:textId="3D094987" w:rsidR="00082D6F" w:rsidRDefault="00082D6F" w:rsidP="00082D6F">
      <w:pPr>
        <w:spacing w:line="360" w:lineRule="auto"/>
        <w:ind w:firstLine="567"/>
        <w:jc w:val="center"/>
        <w:rPr>
          <w:ins w:id="598" w:author="דמיטרי רודין/Dmitry Rodin" w:date="2021-02-27T23:10:00Z"/>
        </w:rPr>
      </w:pPr>
      <w:ins w:id="599" w:author="דמיטרי רודין/Dmitry Rodin" w:date="2021-02-27T23:10:00Z">
        <w:r>
          <w:t>Fig.2</w:t>
        </w:r>
      </w:ins>
      <w:ins w:id="600" w:author="דמיטרי רודין/Dmitry Rodin" w:date="2021-02-27T23:11:00Z">
        <w:r>
          <w:t xml:space="preserve"> Evaluation of model </w:t>
        </w:r>
      </w:ins>
      <w:ins w:id="601" w:author="דמיטרי רודין/Dmitry Rodin" w:date="2021-02-27T23:12:00Z">
        <w:r>
          <w:t>quality</w:t>
        </w:r>
      </w:ins>
      <w:ins w:id="602" w:author="דמיטרי רודין/Dmitry Rodin" w:date="2021-02-27T23:11:00Z">
        <w:r>
          <w:t>: error matrix</w:t>
        </w:r>
      </w:ins>
    </w:p>
    <w:p w14:paraId="76B7B07A" w14:textId="77777777" w:rsidR="00082D6F" w:rsidRPr="00082D6F" w:rsidRDefault="00082D6F" w:rsidP="00082D6F">
      <w:pPr>
        <w:spacing w:line="360" w:lineRule="auto"/>
        <w:ind w:left="360"/>
        <w:rPr>
          <w:ins w:id="603" w:author="דמיטרי רודין/Dmitry Rodin" w:date="2021-02-27T23:09:00Z"/>
          <w:rPrChange w:id="604" w:author="דמיטרי רודין/Dmitry Rodin" w:date="2021-02-27T23:10:00Z">
            <w:rPr>
              <w:ins w:id="605" w:author="דמיטרי רודין/Dmitry Rodin" w:date="2021-02-27T23:09:00Z"/>
              <w:lang/>
            </w:rPr>
          </w:rPrChange>
        </w:rPr>
      </w:pPr>
    </w:p>
    <w:p w14:paraId="7FFA2A6F" w14:textId="5DEC8E89" w:rsidR="00082D6F" w:rsidRPr="003908BF" w:rsidRDefault="00082D6F" w:rsidP="002768D2">
      <w:pPr>
        <w:spacing w:line="360" w:lineRule="auto"/>
        <w:ind w:left="360"/>
        <w:rPr>
          <w:ins w:id="606" w:author="דמיטרי רודין/Dmitry Rodin" w:date="2021-02-27T23:09:00Z"/>
          <w:rPrChange w:id="607" w:author="דמיטרי רודין/Dmitry Rodin" w:date="2021-02-27T23:33:00Z">
            <w:rPr>
              <w:ins w:id="608" w:author="דמיטרי רודין/Dmitry Rodin" w:date="2021-02-27T23:09:00Z"/>
              <w:lang/>
            </w:rPr>
          </w:rPrChange>
        </w:rPr>
      </w:pPr>
      <w:commentRangeStart w:id="609"/>
      <w:ins w:id="610" w:author="דמיטרי רודין/Dmitry Rodin" w:date="2021-02-27T23:12:00Z">
        <w:r>
          <w:lastRenderedPageBreak/>
          <w:t>Our</w:t>
        </w:r>
        <w:r w:rsidRPr="00082D6F">
          <w:t xml:space="preserve"> </w:t>
        </w:r>
        <w:r>
          <w:t>model</w:t>
        </w:r>
        <w:r w:rsidRPr="00082D6F">
          <w:t xml:space="preserve"> </w:t>
        </w:r>
        <w:r>
          <w:t>succeeded</w:t>
        </w:r>
        <w:r w:rsidRPr="00082D6F">
          <w:t xml:space="preserve"> </w:t>
        </w:r>
        <w:r>
          <w:t>in</w:t>
        </w:r>
        <w:r w:rsidRPr="00082D6F">
          <w:t xml:space="preserve"> </w:t>
        </w:r>
      </w:ins>
      <w:ins w:id="611" w:author="דמיטרי רודין/Dmitry Rodin" w:date="2021-02-27T23:13:00Z">
        <w:r>
          <w:t>extracting</w:t>
        </w:r>
        <w:r w:rsidRPr="00082D6F">
          <w:t xml:space="preserve"> </w:t>
        </w:r>
        <w:r>
          <w:t>positive</w:t>
        </w:r>
        <w:r w:rsidRPr="00082D6F">
          <w:t xml:space="preserve"> </w:t>
        </w:r>
        <w:r>
          <w:t>and</w:t>
        </w:r>
        <w:r w:rsidRPr="00082D6F">
          <w:t xml:space="preserve"> </w:t>
        </w:r>
        <w:r>
          <w:t>none</w:t>
        </w:r>
        <w:r w:rsidRPr="00082D6F">
          <w:t xml:space="preserve"> </w:t>
        </w:r>
        <w:r>
          <w:t>relations</w:t>
        </w:r>
        <w:r w:rsidRPr="00082D6F">
          <w:t xml:space="preserve"> </w:t>
        </w:r>
        <w:r>
          <w:t>but</w:t>
        </w:r>
        <w:r w:rsidRPr="00082D6F">
          <w:t xml:space="preserve"> </w:t>
        </w:r>
      </w:ins>
      <w:ins w:id="612" w:author="דמיטרי רודין/Dmitry Rodin" w:date="2021-02-27T23:14:00Z">
        <w:r>
          <w:t>had</w:t>
        </w:r>
        <w:r w:rsidRPr="00082D6F">
          <w:t xml:space="preserve"> </w:t>
        </w:r>
        <w:r>
          <w:t>a</w:t>
        </w:r>
        <w:r w:rsidR="002768D2">
          <w:t xml:space="preserve"> higher error rate for</w:t>
        </w:r>
        <w:r>
          <w:t xml:space="preserve"> negative relations</w:t>
        </w:r>
      </w:ins>
      <w:ins w:id="613" w:author="דמיטרי רודין/Dmitry Rodin" w:date="2021-02-27T23:15:00Z">
        <w:r w:rsidR="002768D2">
          <w:t>.</w:t>
        </w:r>
      </w:ins>
      <w:ins w:id="614" w:author="דמיטרי רודין/Dmitry Rodin" w:date="2021-02-27T23:32:00Z">
        <w:r w:rsidR="003908BF">
          <w:t xml:space="preserve"> </w:t>
        </w:r>
      </w:ins>
      <w:commentRangeEnd w:id="609"/>
      <w:r w:rsidR="002563E9">
        <w:rPr>
          <w:rStyle w:val="CommentReference"/>
          <w:rFonts w:ascii="Calibri" w:eastAsia="Calibri" w:hAnsi="Calibri" w:cs="Calibri"/>
        </w:rPr>
        <w:commentReference w:id="609"/>
      </w:r>
      <w:commentRangeStart w:id="615"/>
      <w:ins w:id="616" w:author="דמיטרי רודין/Dmitry Rodin" w:date="2021-02-27T23:32:00Z">
        <w:r w:rsidR="003908BF">
          <w:t xml:space="preserve">As </w:t>
        </w:r>
      </w:ins>
      <w:ins w:id="617" w:author="דמיטרי רודין/Dmitry Rodin" w:date="2021-02-27T23:33:00Z">
        <w:r w:rsidR="003908BF">
          <w:t xml:space="preserve">final step of this project was </w:t>
        </w:r>
      </w:ins>
      <w:ins w:id="618" w:author="דמיטרי רודין/Dmitry Rodin" w:date="2021-02-27T23:32:00Z">
        <w:r w:rsidR="003908BF">
          <w:t xml:space="preserve">manual validation </w:t>
        </w:r>
      </w:ins>
      <w:ins w:id="619" w:author="דמיטרי רודין/Dmitry Rodin" w:date="2021-02-27T23:33:00Z">
        <w:r w:rsidR="003908BF">
          <w:t xml:space="preserve">of the extracted result, no </w:t>
        </w:r>
      </w:ins>
      <w:ins w:id="620" w:author="דמיטרי רודין/Dmitry Rodin" w:date="2021-02-27T23:34:00Z">
        <w:r w:rsidR="003908BF">
          <w:t>improvement</w:t>
        </w:r>
      </w:ins>
      <w:ins w:id="621" w:author="דמיטרי רודין/Dmitry Rodin" w:date="2021-02-27T23:33:00Z">
        <w:r w:rsidR="003908BF">
          <w:t xml:space="preserve"> was </w:t>
        </w:r>
      </w:ins>
      <w:ins w:id="622" w:author="דמיטרי רודין/Dmitry Rodin" w:date="2021-02-27T23:34:00Z">
        <w:r w:rsidR="003908BF">
          <w:t xml:space="preserve">considered </w:t>
        </w:r>
      </w:ins>
      <w:ins w:id="623" w:author="דמיטרי רודין/Dmitry Rodin" w:date="2021-02-27T23:33:00Z">
        <w:r w:rsidR="003908BF">
          <w:t>necessary</w:t>
        </w:r>
      </w:ins>
      <w:ins w:id="624" w:author="דמיטרי רודין/Dmitry Rodin" w:date="2021-02-27T23:34:00Z">
        <w:r w:rsidR="003908BF">
          <w:t>.</w:t>
        </w:r>
      </w:ins>
      <w:commentRangeEnd w:id="615"/>
      <w:r w:rsidR="002563E9">
        <w:rPr>
          <w:rStyle w:val="CommentReference"/>
          <w:rFonts w:ascii="Calibri" w:eastAsia="Calibri" w:hAnsi="Calibri" w:cs="Calibri"/>
        </w:rPr>
        <w:commentReference w:id="615"/>
      </w:r>
    </w:p>
    <w:p w14:paraId="3B3AD6BE" w14:textId="1BC41CCC" w:rsidR="00082D6F" w:rsidRPr="00082D6F" w:rsidRDefault="002768D2" w:rsidP="00082D6F">
      <w:pPr>
        <w:spacing w:line="360" w:lineRule="auto"/>
        <w:ind w:left="360"/>
        <w:rPr>
          <w:ins w:id="625" w:author="דמיטרי רודין/Dmitry Rodin" w:date="2021-02-27T23:09:00Z"/>
          <w:lang/>
        </w:rPr>
      </w:pPr>
      <w:ins w:id="626" w:author="דמיטרי רודין/Dmitry Rodin" w:date="2021-02-27T23:16:00Z">
        <w:r>
          <w:t>Classification example</w:t>
        </w:r>
      </w:ins>
      <w:ins w:id="627" w:author="דמיטרי רודין/Dmitry Rodin" w:date="2021-02-27T23:09:00Z">
        <w:r w:rsidR="00082D6F" w:rsidRPr="00082D6F">
          <w:rPr>
            <w:lang/>
          </w:rPr>
          <w:t>:</w:t>
        </w:r>
      </w:ins>
    </w:p>
    <w:p w14:paraId="5B4CF896" w14:textId="77777777" w:rsidR="00082D6F" w:rsidRPr="002768D2" w:rsidRDefault="00082D6F" w:rsidP="00082D6F">
      <w:pPr>
        <w:spacing w:line="360" w:lineRule="auto"/>
        <w:ind w:left="360"/>
        <w:rPr>
          <w:ins w:id="628" w:author="דמיטרי רודין/Dmitry Rodin" w:date="2021-02-27T23:09:00Z"/>
          <w:highlight w:val="lightGray"/>
          <w:lang/>
          <w:rPrChange w:id="629" w:author="דמיטרי רודין/Dmitry Rodin" w:date="2021-02-27T23:16:00Z">
            <w:rPr>
              <w:ins w:id="630" w:author="דמיטרי רודין/Dmitry Rodin" w:date="2021-02-27T23:09:00Z"/>
              <w:lang/>
            </w:rPr>
          </w:rPrChange>
        </w:rPr>
      </w:pPr>
      <w:ins w:id="631" w:author="דמיטרי רודין/Dmitry Rodin" w:date="2021-02-27T23:09:00Z">
        <w:r w:rsidRPr="002768D2">
          <w:rPr>
            <w:highlight w:val="lightGray"/>
            <w:lang/>
            <w:rPrChange w:id="632" w:author="דמיטרי רודין/Dmitry Rodin" w:date="2021-02-27T23:16:00Z">
              <w:rPr>
                <w:lang/>
              </w:rPr>
            </w:rPrChange>
          </w:rPr>
          <w:t>example = 'Our results suggest the drug could not reduce masticatory muscle disease through activating peripheral CB1 receptors.'</w:t>
        </w:r>
      </w:ins>
    </w:p>
    <w:p w14:paraId="32E969DC" w14:textId="77777777" w:rsidR="00082D6F" w:rsidRPr="002768D2" w:rsidRDefault="00082D6F" w:rsidP="00082D6F">
      <w:pPr>
        <w:spacing w:line="360" w:lineRule="auto"/>
        <w:ind w:left="360"/>
        <w:rPr>
          <w:ins w:id="633" w:author="דמיטרי רודין/Dmitry Rodin" w:date="2021-02-27T23:09:00Z"/>
          <w:highlight w:val="lightGray"/>
          <w:lang/>
          <w:rPrChange w:id="634" w:author="דמיטרי רודין/Dmitry Rodin" w:date="2021-02-27T23:16:00Z">
            <w:rPr>
              <w:ins w:id="635" w:author="דמיטרי רודין/Dmitry Rodin" w:date="2021-02-27T23:09:00Z"/>
              <w:lang/>
            </w:rPr>
          </w:rPrChange>
        </w:rPr>
      </w:pPr>
      <w:ins w:id="636" w:author="דמיטרי רודין/Dmitry Rodin" w:date="2021-02-27T23:09:00Z">
        <w:r w:rsidRPr="002768D2">
          <w:rPr>
            <w:highlight w:val="lightGray"/>
            <w:lang/>
            <w:rPrChange w:id="637" w:author="דמיטרי רודין/Dmitry Rodin" w:date="2021-02-27T23:16:00Z">
              <w:rPr>
                <w:lang/>
              </w:rPr>
            </w:rPrChange>
          </w:rPr>
          <w:t>&gt;&gt;&gt;&gt;</w:t>
        </w:r>
      </w:ins>
    </w:p>
    <w:p w14:paraId="3F8EEED2" w14:textId="77777777" w:rsidR="00082D6F" w:rsidRPr="002768D2" w:rsidRDefault="00082D6F" w:rsidP="00082D6F">
      <w:pPr>
        <w:spacing w:line="360" w:lineRule="auto"/>
        <w:ind w:left="360"/>
        <w:rPr>
          <w:ins w:id="638" w:author="דמיטרי רודין/Dmitry Rodin" w:date="2021-02-27T23:09:00Z"/>
          <w:highlight w:val="lightGray"/>
          <w:lang/>
          <w:rPrChange w:id="639" w:author="דמיטרי רודין/Dmitry Rodin" w:date="2021-02-27T23:16:00Z">
            <w:rPr>
              <w:ins w:id="640" w:author="דמיטרי רודין/Dmitry Rodin" w:date="2021-02-27T23:09:00Z"/>
              <w:lang/>
            </w:rPr>
          </w:rPrChange>
        </w:rPr>
      </w:pPr>
      <w:ins w:id="641" w:author="דמיטרי רודין/Dmitry Rodin" w:date="2021-02-27T23:09:00Z">
        <w:r w:rsidRPr="002768D2">
          <w:rPr>
            <w:highlight w:val="lightGray"/>
            <w:lang/>
            <w:rPrChange w:id="642" w:author="דמיטרי רודין/Dmitry Rodin" w:date="2021-02-27T23:16:00Z">
              <w:rPr>
                <w:lang/>
              </w:rPr>
            </w:rPrChange>
          </w:rPr>
          <w:t>Positive 0.3245519995689392</w:t>
        </w:r>
      </w:ins>
    </w:p>
    <w:p w14:paraId="696CB638" w14:textId="77777777" w:rsidR="00082D6F" w:rsidRPr="002768D2" w:rsidRDefault="00082D6F" w:rsidP="00082D6F">
      <w:pPr>
        <w:spacing w:line="360" w:lineRule="auto"/>
        <w:ind w:left="360"/>
        <w:rPr>
          <w:ins w:id="643" w:author="דמיטרי רודין/Dmitry Rodin" w:date="2021-02-27T23:09:00Z"/>
          <w:highlight w:val="lightGray"/>
          <w:lang/>
          <w:rPrChange w:id="644" w:author="דמיטרי רודין/Dmitry Rodin" w:date="2021-02-27T23:16:00Z">
            <w:rPr>
              <w:ins w:id="645" w:author="דמיטרי רודין/Dmitry Rodin" w:date="2021-02-27T23:09:00Z"/>
              <w:lang/>
            </w:rPr>
          </w:rPrChange>
        </w:rPr>
      </w:pPr>
      <w:ins w:id="646" w:author="דמיטרי רודין/Dmitry Rodin" w:date="2021-02-27T23:09:00Z">
        <w:r w:rsidRPr="002768D2">
          <w:rPr>
            <w:highlight w:val="lightGray"/>
            <w:lang/>
            <w:rPrChange w:id="647" w:author="דמיטרי רודין/Dmitry Rodin" w:date="2021-02-27T23:16:00Z">
              <w:rPr>
                <w:lang/>
              </w:rPr>
            </w:rPrChange>
          </w:rPr>
          <w:t>Negative 0.2914993166923523</w:t>
        </w:r>
      </w:ins>
    </w:p>
    <w:p w14:paraId="644F5104" w14:textId="0A976A93" w:rsidR="00082D6F" w:rsidRPr="00014DC9" w:rsidRDefault="00082D6F">
      <w:pPr>
        <w:spacing w:line="360" w:lineRule="auto"/>
        <w:ind w:left="360"/>
        <w:rPr>
          <w:ins w:id="648" w:author="דמיטרי רודין/Dmitry Rodin" w:date="2021-02-27T20:08:00Z"/>
          <w:lang/>
        </w:rPr>
        <w:pPrChange w:id="649" w:author="דמיטרי רודין/Dmitry Rodin" w:date="2021-02-27T23:09:00Z">
          <w:pPr>
            <w:spacing w:line="360" w:lineRule="auto"/>
          </w:pPr>
        </w:pPrChange>
      </w:pPr>
      <w:ins w:id="650" w:author="דמיטרי רודין/Dmitry Rodin" w:date="2021-02-27T23:09:00Z">
        <w:r w:rsidRPr="002768D2">
          <w:rPr>
            <w:highlight w:val="lightGray"/>
            <w:lang/>
            <w:rPrChange w:id="651" w:author="דמיטרי רודין/Dmitry Rodin" w:date="2021-02-27T23:16:00Z">
              <w:rPr>
                <w:lang/>
              </w:rPr>
            </w:rPrChange>
          </w:rPr>
          <w:t>None 0.41434338688850403</w:t>
        </w:r>
      </w:ins>
    </w:p>
    <w:p w14:paraId="163E8F7E" w14:textId="5BF803DF" w:rsidR="00BF3D1F" w:rsidRDefault="00BF3D1F" w:rsidP="00302D34">
      <w:pPr>
        <w:spacing w:line="360" w:lineRule="auto"/>
        <w:rPr>
          <w:ins w:id="652" w:author="דמיטרי רודין/Dmitry Rodin" w:date="2021-02-27T23:59:00Z"/>
          <w:b/>
          <w:bCs/>
        </w:rPr>
      </w:pPr>
      <w:ins w:id="653" w:author="דמיטרי רודין/Dmitry Rodin" w:date="2021-02-27T23:41:00Z">
        <w:r>
          <w:rPr>
            <w:b/>
            <w:bCs/>
          </w:rPr>
          <w:t>Building database from extracted d</w:t>
        </w:r>
      </w:ins>
      <w:ins w:id="654" w:author="דמיטרי רודין/Dmitry Rodin" w:date="2021-02-27T23:42:00Z">
        <w:r>
          <w:rPr>
            <w:b/>
            <w:bCs/>
          </w:rPr>
          <w:t>ata and creating front-end (David)</w:t>
        </w:r>
      </w:ins>
    </w:p>
    <w:p w14:paraId="54B96930" w14:textId="446C42A5" w:rsidR="00912BCA" w:rsidRDefault="00912BCA" w:rsidP="00302D34">
      <w:pPr>
        <w:spacing w:line="360" w:lineRule="auto"/>
        <w:rPr>
          <w:ins w:id="655" w:author="דמיטרי רודין/Dmitry Rodin" w:date="2021-02-28T00:22:00Z"/>
        </w:rPr>
      </w:pPr>
      <w:commentRangeStart w:id="656"/>
      <w:ins w:id="657" w:author="דמיטרי רודין/Dmitry Rodin" w:date="2021-02-28T00:00:00Z">
        <w:r>
          <w:t>Based</w:t>
        </w:r>
      </w:ins>
      <w:commentRangeEnd w:id="656"/>
      <w:r w:rsidR="00FE3DC0">
        <w:rPr>
          <w:rStyle w:val="CommentReference"/>
          <w:rFonts w:ascii="Calibri" w:eastAsia="Calibri" w:hAnsi="Calibri" w:cs="Calibri"/>
        </w:rPr>
        <w:commentReference w:id="656"/>
      </w:r>
      <w:ins w:id="658" w:author="דמיטרי רודין/Dmitry Rodin" w:date="2021-02-28T00:00:00Z">
        <w:r>
          <w:t xml:space="preserve"> on the result of data extraction using our model, we build a database summariz</w:t>
        </w:r>
      </w:ins>
      <w:ins w:id="659" w:author="דמיטרי רודין/Dmitry Rodin" w:date="2021-02-28T00:03:00Z">
        <w:r>
          <w:t>ing</w:t>
        </w:r>
      </w:ins>
      <w:ins w:id="660" w:author="דמיטרי רודין/Dmitry Rodin" w:date="2021-02-28T00:00:00Z">
        <w:r>
          <w:t xml:space="preserve"> all extracted data including article details (</w:t>
        </w:r>
      </w:ins>
      <w:ins w:id="661" w:author="דמיטרי רודין/Dmitry Rodin" w:date="2021-02-28T00:01:00Z">
        <w:r>
          <w:t xml:space="preserve">PMID, title, authors, </w:t>
        </w:r>
      </w:ins>
      <w:ins w:id="662" w:author="דמיטרי רודין/Dmitry Rodin" w:date="2021-02-28T00:03:00Z">
        <w:r>
          <w:t>journal and date of publication)</w:t>
        </w:r>
      </w:ins>
      <w:ins w:id="663" w:author="דמיטרי רודין/Dmitry Rodin" w:date="2021-02-28T00:04:00Z">
        <w:r>
          <w:t xml:space="preserve">. </w:t>
        </w:r>
      </w:ins>
      <w:ins w:id="664" w:author="דמיטרי רודין/Dmitry Rodin" w:date="2021-02-27T23:59:00Z">
        <w:r>
          <w:t>If in the same article a cannabis compound was investigated as treatment for two different indications</w:t>
        </w:r>
      </w:ins>
      <w:ins w:id="665" w:author="דמיטרי רודין/Dmitry Rodin" w:date="2021-02-28T00:04:00Z">
        <w:r>
          <w:t xml:space="preserve"> (e.g.</w:t>
        </w:r>
      </w:ins>
      <w:ins w:id="666" w:author="דמיטרי רודין/Dmitry Rodin" w:date="2021-02-27T23:59:00Z">
        <w:r>
          <w:t xml:space="preserve"> depression and anxiety</w:t>
        </w:r>
      </w:ins>
      <w:ins w:id="667" w:author="דמיטרי רודין/Dmitry Rodin" w:date="2021-02-28T00:04:00Z">
        <w:r>
          <w:t>)</w:t>
        </w:r>
      </w:ins>
      <w:ins w:id="668" w:author="דמיטרי רודין/Dmitry Rodin" w:date="2021-02-27T23:59:00Z">
        <w:r>
          <w:t xml:space="preserve"> the results would be split into two different studies, one with the indication </w:t>
        </w:r>
      </w:ins>
      <w:ins w:id="669" w:author="דמיטרי רודין/Dmitry Rodin" w:date="2021-02-28T00:04:00Z">
        <w:r>
          <w:t>“</w:t>
        </w:r>
      </w:ins>
      <w:ins w:id="670" w:author="דמיטרי רודין/Dmitry Rodin" w:date="2021-02-27T23:59:00Z">
        <w:r>
          <w:t>anxiety</w:t>
        </w:r>
      </w:ins>
      <w:ins w:id="671" w:author="דמיטרי רודין/Dmitry Rodin" w:date="2021-02-28T00:04:00Z">
        <w:r>
          <w:t>”</w:t>
        </w:r>
      </w:ins>
      <w:ins w:id="672" w:author="דמיטרי רודין/Dmitry Rodin" w:date="2021-02-27T23:59:00Z">
        <w:r>
          <w:t xml:space="preserve"> and one with the indication </w:t>
        </w:r>
      </w:ins>
      <w:ins w:id="673" w:author="דמיטרי רודין/Dmitry Rodin" w:date="2021-02-28T00:04:00Z">
        <w:r>
          <w:t>“</w:t>
        </w:r>
      </w:ins>
      <w:ins w:id="674" w:author="דמיטרי רודין/Dmitry Rodin" w:date="2021-02-27T23:59:00Z">
        <w:r>
          <w:t>depression</w:t>
        </w:r>
      </w:ins>
      <w:ins w:id="675" w:author="דמיטרי רודין/Dmitry Rodin" w:date="2021-02-28T00:04:00Z">
        <w:r>
          <w:t>”</w:t>
        </w:r>
      </w:ins>
      <w:ins w:id="676" w:author="דמיטרי רודין/Dmitry Rodin" w:date="2021-02-27T23:59:00Z">
        <w:r>
          <w:t>.</w:t>
        </w:r>
        <w:r w:rsidRPr="00EF0720">
          <w:t xml:space="preserve"> </w:t>
        </w:r>
        <w:r>
          <w:t>This subdivision of articles into more than one study occurred not only with indication, but also with cannabinoid</w:t>
        </w:r>
      </w:ins>
      <w:ins w:id="677" w:author="דמיטרי רודין/Dmitry Rodin" w:date="2021-02-28T00:04:00Z">
        <w:r>
          <w:t>s</w:t>
        </w:r>
      </w:ins>
      <w:ins w:id="678" w:author="דמיטרי רודין/Dmitry Rodin" w:date="2021-02-27T23:59:00Z">
        <w:r>
          <w:t xml:space="preserve">, meaning if one series of experiments studied THC and other series studied CBD each series in the same article </w:t>
        </w:r>
      </w:ins>
      <w:ins w:id="679" w:author="דמיטרי רודין/Dmitry Rodin" w:date="2021-02-28T00:04:00Z">
        <w:r>
          <w:t>would be</w:t>
        </w:r>
      </w:ins>
      <w:ins w:id="680" w:author="דמיטרי רודין/Dmitry Rodin" w:date="2021-02-27T23:59:00Z">
        <w:r>
          <w:t xml:space="preserve"> listed as a separate study. </w:t>
        </w:r>
      </w:ins>
      <w:ins w:id="681" w:author="דמיטרי רודין/Dmitry Rodin" w:date="2021-02-28T00:04:00Z">
        <w:r>
          <w:t>It is important as t</w:t>
        </w:r>
      </w:ins>
      <w:ins w:id="682" w:author="דמיטרי רודין/Dmitry Rodin" w:date="2021-02-27T23:59:00Z">
        <w:r>
          <w:t xml:space="preserve">here were a number of studies where one cannabinoid successfully treated the indication </w:t>
        </w:r>
      </w:ins>
      <w:ins w:id="683" w:author="דמיטרי רודין/Dmitry Rodin" w:date="2021-02-28T00:05:00Z">
        <w:r>
          <w:t>while the</w:t>
        </w:r>
      </w:ins>
      <w:ins w:id="684" w:author="דמיטרי רודין/Dmitry Rodin" w:date="2021-02-27T23:59:00Z">
        <w:r>
          <w:t xml:space="preserve"> </w:t>
        </w:r>
      </w:ins>
      <w:ins w:id="685" w:author="יעל מייזלס/Yael Maizels" w:date="2021-03-01T13:51:00Z">
        <w:r w:rsidR="00FE3DC0">
          <w:t>o</w:t>
        </w:r>
      </w:ins>
      <w:ins w:id="686" w:author="דמיטרי רודין/Dmitry Rodin" w:date="2021-02-27T23:59:00Z">
        <w:r>
          <w:t>ther did not. In this way, we were able to present the information related to the specific cannabinoid and provide a clear picture of its effect for the specific indication.</w:t>
        </w:r>
      </w:ins>
    </w:p>
    <w:p w14:paraId="61BB946D" w14:textId="1C1F73FC" w:rsidR="00B3197C" w:rsidRDefault="00B3197C" w:rsidP="00302D34">
      <w:pPr>
        <w:spacing w:line="360" w:lineRule="auto"/>
        <w:rPr>
          <w:ins w:id="687" w:author="דמיטרי רודין/Dmitry Rodin" w:date="2021-02-28T00:26:00Z"/>
        </w:rPr>
      </w:pPr>
      <w:ins w:id="688" w:author="דמיטרי רודין/Dmitry Rodin" w:date="2021-02-28T00:23:00Z">
        <w:r w:rsidRPr="00B3197C">
          <w:rPr>
            <w:b/>
            <w:bCs/>
            <w:rPrChange w:id="689" w:author="דמיטרי רודין/Dmitry Rodin" w:date="2021-02-28T00:23:00Z">
              <w:rPr/>
            </w:rPrChange>
          </w:rPr>
          <w:t>Manual validation</w:t>
        </w:r>
      </w:ins>
      <w:ins w:id="690" w:author="דמיטרי רודין/Dmitry Rodin" w:date="2021-02-28T00:25:00Z">
        <w:r>
          <w:rPr>
            <w:b/>
            <w:bCs/>
          </w:rPr>
          <w:t xml:space="preserve"> and da</w:t>
        </w:r>
      </w:ins>
      <w:ins w:id="691" w:author="דמיטרי רודין/Dmitry Rodin" w:date="2021-02-28T00:26:00Z">
        <w:r>
          <w:rPr>
            <w:b/>
            <w:bCs/>
          </w:rPr>
          <w:t>tabase update</w:t>
        </w:r>
      </w:ins>
      <w:ins w:id="692" w:author="דמיטרי רודין/Dmitry Rodin" w:date="2021-02-28T00:23:00Z">
        <w:r w:rsidRPr="00B3197C">
          <w:rPr>
            <w:b/>
            <w:bCs/>
            <w:rPrChange w:id="693" w:author="דמיטרי רודין/Dmitry Rodin" w:date="2021-02-28T00:23:00Z">
              <w:rPr/>
            </w:rPrChange>
          </w:rPr>
          <w:t>.</w:t>
        </w:r>
        <w:r>
          <w:rPr>
            <w:b/>
            <w:bCs/>
          </w:rPr>
          <w:t xml:space="preserve"> </w:t>
        </w:r>
        <w:r>
          <w:t>Data extracted from analyzed articles that was used to build a database is currently in proc</w:t>
        </w:r>
      </w:ins>
      <w:ins w:id="694" w:author="דמיטרי רודין/Dmitry Rodin" w:date="2021-02-28T00:24:00Z">
        <w:r>
          <w:t xml:space="preserve">ess of </w:t>
        </w:r>
      </w:ins>
      <w:ins w:id="695" w:author="דמיטרי רודין/Dmitry Rodin" w:date="2021-02-28T00:26:00Z">
        <w:r>
          <w:t xml:space="preserve">manual </w:t>
        </w:r>
      </w:ins>
      <w:ins w:id="696" w:author="דמיטרי רודין/Dmitry Rodin" w:date="2021-02-28T00:24:00Z">
        <w:r>
          <w:t xml:space="preserve">validation. Despite </w:t>
        </w:r>
      </w:ins>
      <w:ins w:id="697" w:author="דמיטרי רודין/Dmitry Rodin" w:date="2021-02-28T00:29:00Z">
        <w:r w:rsidR="008009D9">
          <w:t>good</w:t>
        </w:r>
      </w:ins>
      <w:ins w:id="698" w:author="דמיטרי רודין/Dmitry Rodin" w:date="2021-02-28T00:24:00Z">
        <w:r>
          <w:t xml:space="preserve"> value </w:t>
        </w:r>
      </w:ins>
      <w:ins w:id="699" w:author="דמיטרי רודין/Dmitry Rodin" w:date="2021-02-28T00:25:00Z">
        <w:r>
          <w:t>in</w:t>
        </w:r>
      </w:ins>
      <w:ins w:id="700" w:author="דמיטרי רודין/Dmitry Rodin" w:date="2021-02-28T00:24:00Z">
        <w:r>
          <w:t xml:space="preserve"> </w:t>
        </w:r>
        <w:r w:rsidRPr="00082D6F">
          <w:rPr>
            <w:lang/>
          </w:rPr>
          <w:t>ROC AUC test</w:t>
        </w:r>
      </w:ins>
      <w:ins w:id="701" w:author="דמיטרי רודין/Dmitry Rodin" w:date="2021-02-28T00:25:00Z">
        <w:r>
          <w:t>,</w:t>
        </w:r>
      </w:ins>
      <w:ins w:id="702" w:author="דמיטרי רודין/Dmitry Rodin" w:date="2021-02-28T00:24:00Z">
        <w:r>
          <w:t xml:space="preserve"> we want </w:t>
        </w:r>
      </w:ins>
      <w:ins w:id="703" w:author="דמיטרי רודין/Dmitry Rodin" w:date="2021-02-28T00:25:00Z">
        <w:r>
          <w:t>to be sure that users will get as relevant result as it is currently possible.</w:t>
        </w:r>
      </w:ins>
      <w:ins w:id="704" w:author="דמיטרי רודין/Dmitry Rodin" w:date="2021-02-28T00:26:00Z">
        <w:r>
          <w:t xml:space="preserve"> Articles that have not been manually validated have exclamation mark in the beginning of the article title.</w:t>
        </w:r>
      </w:ins>
    </w:p>
    <w:p w14:paraId="329879E4" w14:textId="1B91B73B" w:rsidR="00B3197C" w:rsidRPr="008009D9" w:rsidRDefault="00B3197C" w:rsidP="00302D34">
      <w:pPr>
        <w:spacing w:line="360" w:lineRule="auto"/>
        <w:rPr>
          <w:ins w:id="705" w:author="דמיטרי רודין/Dmitry Rodin" w:date="2021-02-27T23:38:00Z"/>
          <w:rPrChange w:id="706" w:author="דמיטרי רודין/Dmitry Rodin" w:date="2021-02-28T00:29:00Z">
            <w:rPr>
              <w:ins w:id="707" w:author="דמיטרי רודין/Dmitry Rodin" w:date="2021-02-27T23:38:00Z"/>
              <w:b/>
              <w:bCs/>
            </w:rPr>
          </w:rPrChange>
        </w:rPr>
      </w:pPr>
      <w:ins w:id="708" w:author="דמיטרי רודין/Dmitry Rodin" w:date="2021-02-28T00:27:00Z">
        <w:r>
          <w:t xml:space="preserve">The system automatically searches for newly published data in </w:t>
        </w:r>
        <w:proofErr w:type="spellStart"/>
        <w:r>
          <w:t>Pubmed</w:t>
        </w:r>
        <w:proofErr w:type="spellEnd"/>
        <w:r>
          <w:t xml:space="preserve"> (once a month) and </w:t>
        </w:r>
      </w:ins>
      <w:ins w:id="709" w:author="דמיטרי רודין/Dmitry Rodin" w:date="2021-02-28T00:29:00Z">
        <w:r w:rsidR="008009D9">
          <w:t>update the database accordingly.</w:t>
        </w:r>
      </w:ins>
    </w:p>
    <w:p w14:paraId="0C7E8CB5" w14:textId="66A7B6F9" w:rsidR="003908BF" w:rsidRPr="003908BF" w:rsidRDefault="002768D2" w:rsidP="00302D34">
      <w:pPr>
        <w:spacing w:line="360" w:lineRule="auto"/>
        <w:rPr>
          <w:ins w:id="710" w:author="דמיטרי רודין/Dmitry Rodin" w:date="2021-02-27T23:28:00Z"/>
          <w:rPrChange w:id="711" w:author="דמיטרי רודין/Dmitry Rodin" w:date="2021-02-27T23:29:00Z">
            <w:rPr>
              <w:ins w:id="712" w:author="דמיטרי רודין/Dmitry Rodin" w:date="2021-02-27T23:28:00Z"/>
              <w:b/>
              <w:bCs/>
            </w:rPr>
          </w:rPrChange>
        </w:rPr>
      </w:pPr>
      <w:ins w:id="713" w:author="דמיטרי רודין/Dmitry Rodin" w:date="2021-02-27T23:20:00Z">
        <w:r>
          <w:rPr>
            <w:b/>
            <w:bCs/>
          </w:rPr>
          <w:t>Summary</w:t>
        </w:r>
      </w:ins>
      <w:ins w:id="714" w:author="דמיטרי רודין/Dmitry Rodin" w:date="2021-02-27T23:28:00Z">
        <w:r w:rsidR="003908BF">
          <w:rPr>
            <w:b/>
            <w:bCs/>
          </w:rPr>
          <w:t>.</w:t>
        </w:r>
        <w:r w:rsidR="003908BF" w:rsidRPr="003908BF">
          <w:rPr>
            <w:b/>
            <w:bCs/>
            <w:rPrChange w:id="715" w:author="דמיטרי רודין/Dmitry Rodin" w:date="2021-02-27T23:29:00Z">
              <w:rPr>
                <w:b/>
                <w:bCs/>
                <w:lang w:val="ru-RU"/>
              </w:rPr>
            </w:rPrChange>
          </w:rPr>
          <w:t xml:space="preserve"> </w:t>
        </w:r>
      </w:ins>
      <w:ins w:id="716" w:author="דמיטרי רודין/Dmitry Rodin" w:date="2021-02-27T23:29:00Z">
        <w:r w:rsidR="003908BF">
          <w:t xml:space="preserve">Schematically our approach for </w:t>
        </w:r>
      </w:ins>
      <w:ins w:id="717" w:author="דמיטרי רודין/Dmitry Rodin" w:date="2021-02-28T00:05:00Z">
        <w:r w:rsidR="00912BCA">
          <w:t>data extraction</w:t>
        </w:r>
      </w:ins>
      <w:ins w:id="718" w:author="דמיטרי רודין/Dmitry Rodin" w:date="2021-02-27T23:29:00Z">
        <w:r w:rsidR="003908BF">
          <w:t xml:space="preserve"> is presented in Fig.3 </w:t>
        </w:r>
      </w:ins>
    </w:p>
    <w:p w14:paraId="15829A7C" w14:textId="77777777" w:rsidR="003908BF" w:rsidRDefault="003908BF" w:rsidP="00302D34">
      <w:pPr>
        <w:spacing w:line="360" w:lineRule="auto"/>
        <w:rPr>
          <w:ins w:id="719" w:author="דמיטרי רודין/Dmitry Rodin" w:date="2021-02-27T23:28:00Z"/>
          <w:b/>
          <w:bCs/>
        </w:rPr>
      </w:pPr>
    </w:p>
    <w:p w14:paraId="0D1F18A0" w14:textId="54A49800" w:rsidR="00302D34" w:rsidRDefault="003908BF">
      <w:pPr>
        <w:spacing w:line="360" w:lineRule="auto"/>
        <w:jc w:val="center"/>
        <w:rPr>
          <w:ins w:id="720" w:author="דמיטרי רודין/Dmitry Rodin" w:date="2021-02-27T23:27:00Z"/>
          <w:b/>
          <w:bCs/>
        </w:rPr>
        <w:pPrChange w:id="721" w:author="דמיטרי רודין/Dmitry Rodin" w:date="2021-02-27T23:29:00Z">
          <w:pPr>
            <w:spacing w:line="360" w:lineRule="auto"/>
          </w:pPr>
        </w:pPrChange>
      </w:pPr>
      <w:commentRangeStart w:id="722"/>
      <w:ins w:id="723" w:author="דמיטרי רודין/Dmitry Rodin" w:date="2021-02-27T23:27:00Z">
        <w:r>
          <w:rPr>
            <w:noProof/>
          </w:rPr>
          <w:lastRenderedPageBreak/>
          <w:drawing>
            <wp:inline distT="114300" distB="114300" distL="114300" distR="114300" wp14:anchorId="586AB828" wp14:editId="72833351">
              <wp:extent cx="2210637" cy="3406391"/>
              <wp:effectExtent l="0" t="0" r="0" b="0"/>
              <wp:docPr id="11"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Diagram&#10;&#10;Description automatically generated"/>
                      <pic:cNvPicPr preferRelativeResize="0"/>
                    </pic:nvPicPr>
                    <pic:blipFill>
                      <a:blip r:embed="rId12"/>
                      <a:srcRect/>
                      <a:stretch>
                        <a:fillRect/>
                      </a:stretch>
                    </pic:blipFill>
                    <pic:spPr>
                      <a:xfrm>
                        <a:off x="0" y="0"/>
                        <a:ext cx="2220738" cy="3421956"/>
                      </a:xfrm>
                      <a:prstGeom prst="rect">
                        <a:avLst/>
                      </a:prstGeom>
                      <a:ln/>
                    </pic:spPr>
                  </pic:pic>
                </a:graphicData>
              </a:graphic>
            </wp:inline>
          </w:drawing>
        </w:r>
      </w:ins>
      <w:commentRangeEnd w:id="722"/>
      <w:r w:rsidR="00FE3DC0">
        <w:rPr>
          <w:rStyle w:val="CommentReference"/>
          <w:rFonts w:ascii="Calibri" w:eastAsia="Calibri" w:hAnsi="Calibri" w:cs="Calibri"/>
        </w:rPr>
        <w:commentReference w:id="722"/>
      </w:r>
    </w:p>
    <w:p w14:paraId="719145C3" w14:textId="7470DDAA" w:rsidR="003908BF" w:rsidRDefault="003908BF" w:rsidP="003908BF">
      <w:pPr>
        <w:spacing w:line="360" w:lineRule="auto"/>
        <w:ind w:firstLine="567"/>
        <w:jc w:val="center"/>
        <w:rPr>
          <w:ins w:id="724" w:author="דמיטרי רודין/Dmitry Rodin" w:date="2021-02-27T23:34:00Z"/>
        </w:rPr>
      </w:pPr>
      <w:ins w:id="725" w:author="דמיטרי רודין/Dmitry Rodin" w:date="2021-02-27T23:34:00Z">
        <w:r>
          <w:t>Fig.3 Schematical rep</w:t>
        </w:r>
      </w:ins>
      <w:ins w:id="726" w:author="דמיטרי רודין/Dmitry Rodin" w:date="2021-02-27T23:35:00Z">
        <w:r>
          <w:t>resentation of the database development.</w:t>
        </w:r>
      </w:ins>
    </w:p>
    <w:p w14:paraId="04454C6B" w14:textId="77777777" w:rsidR="003908BF" w:rsidRPr="003908BF" w:rsidRDefault="003908BF" w:rsidP="00302D34">
      <w:pPr>
        <w:spacing w:line="360" w:lineRule="auto"/>
        <w:rPr>
          <w:ins w:id="727" w:author="דמיטרי רודין/Dmitry Rodin" w:date="2021-02-27T23:34:00Z"/>
          <w:rPrChange w:id="728" w:author="דמיטרי רודין/Dmitry Rodin" w:date="2021-02-27T23:34:00Z">
            <w:rPr>
              <w:ins w:id="729" w:author="דמיטרי רודין/Dmitry Rodin" w:date="2021-02-27T23:34:00Z"/>
              <w:lang/>
            </w:rPr>
          </w:rPrChange>
        </w:rPr>
      </w:pPr>
    </w:p>
    <w:p w14:paraId="2F96E47D" w14:textId="5FD107F4" w:rsidR="00912BCA" w:rsidRDefault="003908BF" w:rsidP="00912BCA">
      <w:pPr>
        <w:spacing w:line="360" w:lineRule="auto"/>
        <w:jc w:val="both"/>
        <w:rPr>
          <w:ins w:id="730" w:author="דמיטרי רודין/Dmitry Rodin" w:date="2021-02-28T00:18:00Z"/>
        </w:rPr>
      </w:pPr>
      <w:ins w:id="731" w:author="דמיטרי רודין/Dmitry Rodin" w:date="2021-02-27T23:27:00Z">
        <w:r w:rsidRPr="003908BF">
          <w:rPr>
            <w:lang/>
          </w:rPr>
          <w:t>We implemented a number of approaches that allow</w:t>
        </w:r>
      </w:ins>
      <w:ins w:id="732" w:author="דמיטרי רודין/Dmitry Rodin" w:date="2021-02-27T23:35:00Z">
        <w:r>
          <w:t>ed</w:t>
        </w:r>
      </w:ins>
      <w:ins w:id="733" w:author="דמיטרי רודין/Dmitry Rodin" w:date="2021-02-27T23:27:00Z">
        <w:r w:rsidRPr="003908BF">
          <w:rPr>
            <w:lang/>
          </w:rPr>
          <w:t xml:space="preserve"> us to extract the names of cannabinoids, </w:t>
        </w:r>
      </w:ins>
      <w:ins w:id="734" w:author="יעל מייזלס/Yael Maizels" w:date="2021-03-01T13:52:00Z">
        <w:r w:rsidR="00FE3DC0">
          <w:t xml:space="preserve">and </w:t>
        </w:r>
      </w:ins>
      <w:ins w:id="735" w:author="יעל מייזלס/Yael Maizels" w:date="2021-03-01T13:51:00Z">
        <w:r w:rsidR="00FE3DC0">
          <w:t>ind</w:t>
        </w:r>
      </w:ins>
      <w:ins w:id="736" w:author="יעל מייזלס/Yael Maizels" w:date="2021-03-01T13:52:00Z">
        <w:r w:rsidR="00FE3DC0">
          <w:t>i</w:t>
        </w:r>
      </w:ins>
      <w:ins w:id="737" w:author="יעל מייזלס/Yael Maizels" w:date="2021-03-01T13:51:00Z">
        <w:r w:rsidR="00FE3DC0">
          <w:t>cations</w:t>
        </w:r>
      </w:ins>
      <w:ins w:id="738" w:author="דמיטרי רודין/Dmitry Rodin" w:date="2021-02-27T23:27:00Z">
        <w:del w:id="739" w:author="יעל מייזלס/Yael Maizels" w:date="2021-03-01T13:51:00Z">
          <w:r w:rsidRPr="003908BF" w:rsidDel="00FE3DC0">
            <w:rPr>
              <w:lang/>
            </w:rPr>
            <w:delText>diseases</w:delText>
          </w:r>
        </w:del>
      </w:ins>
      <w:ins w:id="740" w:author="יעל מייזלס/Yael Maizels" w:date="2021-03-01T13:52:00Z">
        <w:r w:rsidR="00FE3DC0">
          <w:t xml:space="preserve"> from </w:t>
        </w:r>
        <w:proofErr w:type="spellStart"/>
        <w:r w:rsidR="00FE3DC0">
          <w:t>Pubmed</w:t>
        </w:r>
        <w:proofErr w:type="spellEnd"/>
        <w:r w:rsidR="00FE3DC0">
          <w:t xml:space="preserve"> research articles</w:t>
        </w:r>
      </w:ins>
      <w:ins w:id="741" w:author="יעל מייזלס/Yael Maizels" w:date="2021-03-01T13:53:00Z">
        <w:r w:rsidR="00FE3DC0">
          <w:t>.  We then created to tool to extract the relation between the cannabinoid and the indication</w:t>
        </w:r>
      </w:ins>
      <w:ins w:id="742" w:author="דמיטרי רודין/Dmitry Rodin" w:date="2021-02-27T23:27:00Z">
        <w:del w:id="743" w:author="יעל מייזלס/Yael Maizels" w:date="2021-03-01T13:53:00Z">
          <w:r w:rsidRPr="003908BF" w:rsidDel="00FE3DC0">
            <w:rPr>
              <w:lang/>
            </w:rPr>
            <w:delText xml:space="preserve">, as well as </w:delText>
          </w:r>
        </w:del>
      </w:ins>
      <w:ins w:id="744" w:author="דמיטרי רודין/Dmitry Rodin" w:date="2021-02-27T23:35:00Z">
        <w:del w:id="745" w:author="יעל מייזלס/Yael Maizels" w:date="2021-03-01T13:53:00Z">
          <w:r w:rsidDel="00FE3DC0">
            <w:delText>to extract relations</w:delText>
          </w:r>
        </w:del>
      </w:ins>
      <w:ins w:id="746" w:author="דמיטרי רודין/Dmitry Rodin" w:date="2021-02-27T23:27:00Z">
        <w:del w:id="747" w:author="יעל מייזלס/Yael Maizels" w:date="2021-03-01T13:53:00Z">
          <w:r w:rsidRPr="003908BF" w:rsidDel="00FE3DC0">
            <w:rPr>
              <w:lang/>
            </w:rPr>
            <w:delText xml:space="preserve"> </w:delText>
          </w:r>
        </w:del>
      </w:ins>
      <w:ins w:id="748" w:author="דמיטרי רודין/Dmitry Rodin" w:date="2021-02-27T23:42:00Z">
        <w:del w:id="749" w:author="יעל מייזלס/Yael Maizels" w:date="2021-03-01T13:53:00Z">
          <w:r w:rsidR="00BF3D1F" w:rsidDel="00FE3DC0">
            <w:delText xml:space="preserve">in </w:delText>
          </w:r>
        </w:del>
      </w:ins>
      <w:ins w:id="750" w:author="דמיטרי רודין/Dmitry Rodin" w:date="2021-02-27T23:36:00Z">
        <w:del w:id="751" w:author="יעל מייזלס/Yael Maizels" w:date="2021-03-01T13:53:00Z">
          <w:r w:rsidDel="00FE3DC0">
            <w:delText>Pubmed articles</w:delText>
          </w:r>
        </w:del>
      </w:ins>
      <w:ins w:id="752" w:author="דמיטרי רודין/Dmitry Rodin" w:date="2021-02-27T23:27:00Z">
        <w:r w:rsidRPr="003908BF">
          <w:rPr>
            <w:lang/>
          </w:rPr>
          <w:t xml:space="preserve">. </w:t>
        </w:r>
        <w:del w:id="753" w:author="יעל מייזלס/Yael Maizels" w:date="2021-03-01T13:53:00Z">
          <w:r w:rsidRPr="003908BF" w:rsidDel="00FE3DC0">
            <w:rPr>
              <w:lang/>
            </w:rPr>
            <w:delText>As a result</w:delText>
          </w:r>
        </w:del>
      </w:ins>
      <w:ins w:id="754" w:author="יעל מייזלס/Yael Maizels" w:date="2021-03-01T13:53:00Z">
        <w:r w:rsidR="00FE3DC0">
          <w:t>In our test set</w:t>
        </w:r>
      </w:ins>
      <w:ins w:id="755" w:author="דמיטרי רודין/Dmitry Rodin" w:date="2021-02-27T23:27:00Z">
        <w:r w:rsidRPr="003908BF">
          <w:rPr>
            <w:lang/>
          </w:rPr>
          <w:t xml:space="preserve">, our model has an accuracy of 85% for drug </w:t>
        </w:r>
      </w:ins>
      <w:ins w:id="756" w:author="דמיטרי רודין/Dmitry Rodin" w:date="2021-02-27T23:36:00Z">
        <w:r w:rsidR="00BF3D1F">
          <w:t>name</w:t>
        </w:r>
      </w:ins>
      <w:ins w:id="757" w:author="דמיטרי רודין/Dmitry Rodin" w:date="2021-02-27T23:27:00Z">
        <w:r w:rsidRPr="003908BF">
          <w:rPr>
            <w:lang/>
          </w:rPr>
          <w:t xml:space="preserve">, </w:t>
        </w:r>
      </w:ins>
      <w:ins w:id="758" w:author="דמיטרי רודין/Dmitry Rodin" w:date="2021-02-27T23:36:00Z">
        <w:r>
          <w:t xml:space="preserve">81% percent for </w:t>
        </w:r>
        <w:r w:rsidR="00BF3D1F">
          <w:t xml:space="preserve">disease </w:t>
        </w:r>
      </w:ins>
      <w:ins w:id="759" w:author="דמיטרי רודין/Dmitry Rodin" w:date="2021-02-27T23:37:00Z">
        <w:r w:rsidR="00BF3D1F">
          <w:t xml:space="preserve">name </w:t>
        </w:r>
      </w:ins>
      <w:ins w:id="760" w:author="דמיטרי רודין/Dmitry Rodin" w:date="2021-02-27T23:27:00Z">
        <w:r w:rsidRPr="003908BF">
          <w:rPr>
            <w:lang/>
          </w:rPr>
          <w:t>and 87% for effect class extraction.</w:t>
        </w:r>
      </w:ins>
      <w:ins w:id="761" w:author="דמיטרי רודין/Dmitry Rodin" w:date="2021-02-28T00:07:00Z">
        <w:r w:rsidR="00912BCA">
          <w:t xml:space="preserve"> The model was applied to classify </w:t>
        </w:r>
        <w:r w:rsidR="00912BCA" w:rsidRPr="00912BCA">
          <w:rPr>
            <w:highlight w:val="yellow"/>
            <w:rPrChange w:id="762" w:author="דמיטרי רודין/Dmitry Rodin" w:date="2021-02-28T00:07:00Z">
              <w:rPr/>
            </w:rPrChange>
          </w:rPr>
          <w:t>4722</w:t>
        </w:r>
        <w:r w:rsidR="00912BCA">
          <w:t xml:space="preserve"> </w:t>
        </w:r>
        <w:proofErr w:type="spellStart"/>
        <w:r w:rsidR="00912BCA">
          <w:t>pubmed</w:t>
        </w:r>
        <w:proofErr w:type="spellEnd"/>
        <w:r w:rsidR="00912BCA">
          <w:t xml:space="preserve"> abstracts mentioning cannabinoids. The abstracts were classified into </w:t>
        </w:r>
        <w:commentRangeStart w:id="763"/>
        <w:r w:rsidR="00912BCA" w:rsidRPr="00912BCA">
          <w:rPr>
            <w:highlight w:val="yellow"/>
            <w:rPrChange w:id="764" w:author="דמיטרי רודין/Dmitry Rodin" w:date="2021-02-28T00:07:00Z">
              <w:rPr/>
            </w:rPrChange>
          </w:rPr>
          <w:t>1635</w:t>
        </w:r>
        <w:commentRangeEnd w:id="763"/>
        <w:r w:rsidR="00912BCA" w:rsidRPr="00912BCA">
          <w:rPr>
            <w:rStyle w:val="CommentReference"/>
            <w:rFonts w:ascii="Calibri" w:eastAsia="Calibri" w:hAnsi="Calibri" w:cs="Calibri"/>
            <w:highlight w:val="yellow"/>
            <w:rPrChange w:id="765" w:author="דמיטרי רודין/Dmitry Rodin" w:date="2021-02-28T00:07:00Z">
              <w:rPr>
                <w:rStyle w:val="CommentReference"/>
                <w:rFonts w:ascii="Calibri" w:eastAsia="Calibri" w:hAnsi="Calibri" w:cs="Calibri"/>
              </w:rPr>
            </w:rPrChange>
          </w:rPr>
          <w:commentReference w:id="763"/>
        </w:r>
        <w:r w:rsidR="00912BCA" w:rsidRPr="00912BCA">
          <w:rPr>
            <w:highlight w:val="yellow"/>
            <w:rPrChange w:id="766" w:author="דמיטרי רודין/Dmitry Rodin" w:date="2021-02-28T00:07:00Z">
              <w:rPr/>
            </w:rPrChange>
          </w:rPr>
          <w:t xml:space="preserve"> positive</w:t>
        </w:r>
        <w:r w:rsidR="00912BCA">
          <w:t xml:space="preserve"> cases </w:t>
        </w:r>
        <w:commentRangeStart w:id="767"/>
        <w:r w:rsidR="00912BCA">
          <w:t xml:space="preserve">and </w:t>
        </w:r>
        <w:r w:rsidR="00912BCA" w:rsidRPr="00912BCA">
          <w:rPr>
            <w:highlight w:val="yellow"/>
            <w:rPrChange w:id="768" w:author="דמיטרי רודין/Dmitry Rodin" w:date="2021-02-28T00:07:00Z">
              <w:rPr/>
            </w:rPrChange>
          </w:rPr>
          <w:t>3087</w:t>
        </w:r>
        <w:r w:rsidR="00912BCA">
          <w:t xml:space="preserve"> negative examples</w:t>
        </w:r>
      </w:ins>
      <w:commentRangeEnd w:id="767"/>
      <w:r w:rsidR="00FE3DC0">
        <w:rPr>
          <w:rStyle w:val="CommentReference"/>
          <w:rFonts w:ascii="Calibri" w:eastAsia="Calibri" w:hAnsi="Calibri" w:cs="Calibri"/>
        </w:rPr>
        <w:commentReference w:id="767"/>
      </w:r>
      <w:ins w:id="769" w:author="יעל מייזלס/Yael Maizels" w:date="2021-03-01T13:54:00Z">
        <w:r w:rsidR="00FE3DC0">
          <w:t>.</w:t>
        </w:r>
      </w:ins>
    </w:p>
    <w:p w14:paraId="075ED9E3" w14:textId="074132F9" w:rsidR="00B3197C" w:rsidRDefault="00B3197C" w:rsidP="00B3197C">
      <w:pPr>
        <w:spacing w:line="360" w:lineRule="auto"/>
        <w:rPr>
          <w:moveTo w:id="770" w:author="דמיטרי רודין/Dmitry Rodin" w:date="2021-02-28T00:19:00Z"/>
        </w:rPr>
      </w:pPr>
      <w:ins w:id="771" w:author="דמיטרי רודין/Dmitry Rodin" w:date="2021-02-28T00:20:00Z">
        <w:r>
          <w:t>As a final step</w:t>
        </w:r>
      </w:ins>
      <w:ins w:id="772" w:author="דמיטרי רודין/Dmitry Rodin" w:date="2021-02-28T00:22:00Z">
        <w:r>
          <w:t>,</w:t>
        </w:r>
      </w:ins>
      <w:ins w:id="773" w:author="דמיטרי רודין/Dmitry Rodin" w:date="2021-02-28T00:20:00Z">
        <w:r>
          <w:t xml:space="preserve"> w</w:t>
        </w:r>
      </w:ins>
      <w:ins w:id="774" w:author="דמיטרי רודין/Dmitry Rodin" w:date="2021-02-28T00:18:00Z">
        <w:r>
          <w:t xml:space="preserve">e built a user-friendly </w:t>
        </w:r>
        <w:r w:rsidRPr="00D21C76">
          <w:t xml:space="preserve">web-interface </w:t>
        </w:r>
        <w:r>
          <w:t>t</w:t>
        </w:r>
      </w:ins>
      <w:ins w:id="775" w:author="דמיטרי רודין/Dmitry Rodin" w:date="2021-02-28T00:19:00Z">
        <w:r>
          <w:t>o present extracted data</w:t>
        </w:r>
      </w:ins>
      <w:ins w:id="776" w:author="יעל מייזלס/Yael Maizels" w:date="2021-03-01T13:55:00Z">
        <w:r w:rsidR="00B434C2">
          <w:t>, results can be filtered by cannabis compound, research model and effect</w:t>
        </w:r>
      </w:ins>
      <w:ins w:id="777" w:author="דמיטרי רודין/Dmitry Rodin" w:date="2021-02-28T00:19:00Z">
        <w:del w:id="778" w:author="יעל מייזלס/Yael Maizels" w:date="2021-03-01T13:55:00Z">
          <w:r w:rsidDel="00B434C2">
            <w:delText>.</w:delText>
          </w:r>
        </w:del>
        <w:r>
          <w:t xml:space="preserve"> </w:t>
        </w:r>
      </w:ins>
      <w:ins w:id="779" w:author="דמיטרי רודין/Dmitry Rodin" w:date="2021-02-28T00:20:00Z">
        <w:r>
          <w:t>R</w:t>
        </w:r>
      </w:ins>
      <w:ins w:id="780" w:author="דמיטרי רודין/Dmitry Rodin" w:date="2021-02-28T00:19:00Z">
        <w:r>
          <w:t>esults</w:t>
        </w:r>
      </w:ins>
      <w:ins w:id="781" w:author="דמיטרי רודין/Dmitry Rodin" w:date="2021-02-28T00:20:00Z">
        <w:r>
          <w:t xml:space="preserve"> of se</w:t>
        </w:r>
      </w:ins>
      <w:ins w:id="782" w:author="דמיטרי רודין/Dmitry Rodin" w:date="2021-02-28T00:21:00Z">
        <w:r>
          <w:t xml:space="preserve">arch queries </w:t>
        </w:r>
      </w:ins>
      <w:ins w:id="783" w:author="דמיטרי רודין/Dmitry Rodin" w:date="2021-02-28T00:22:00Z">
        <w:r>
          <w:t>can</w:t>
        </w:r>
      </w:ins>
      <w:ins w:id="784" w:author="דמיטרי רודין/Dmitry Rodin" w:date="2021-02-28T00:21:00Z">
        <w:r>
          <w:t xml:space="preserve"> be analyzed online or</w:t>
        </w:r>
      </w:ins>
      <w:ins w:id="785" w:author="דמיטרי רודין/Dmitry Rodin" w:date="2021-02-28T00:19:00Z">
        <w:r>
          <w:t xml:space="preserve"> </w:t>
        </w:r>
      </w:ins>
      <w:moveToRangeStart w:id="786" w:author="דמיטרי רודין/Dmitry Rodin" w:date="2021-02-28T00:19:00Z" w:name="move65363994"/>
      <w:moveTo w:id="787" w:author="דמיטרי רודין/Dmitry Rodin" w:date="2021-02-28T00:19:00Z">
        <w:del w:id="788" w:author="דמיטרי רודין/Dmitry Rodin" w:date="2021-02-28T00:19:00Z">
          <w:r w:rsidRPr="000A7B75" w:rsidDel="00B3197C">
            <w:rPr>
              <w:highlight w:val="yellow"/>
            </w:rPr>
            <w:delText xml:space="preserve">Data from the database </w:delText>
          </w:r>
        </w:del>
        <w:del w:id="789" w:author="דמיטרי רודין/Dmitry Rodin" w:date="2021-02-28T00:21:00Z">
          <w:r w:rsidRPr="000A7B75" w:rsidDel="00B3197C">
            <w:rPr>
              <w:highlight w:val="yellow"/>
            </w:rPr>
            <w:delText xml:space="preserve">can </w:delText>
          </w:r>
          <w:commentRangeStart w:id="790"/>
          <w:r w:rsidRPr="000A7B75" w:rsidDel="00B3197C">
            <w:rPr>
              <w:highlight w:val="yellow"/>
            </w:rPr>
            <w:delText xml:space="preserve">be </w:delText>
          </w:r>
        </w:del>
        <w:r w:rsidRPr="000A7B75">
          <w:rPr>
            <w:highlight w:val="yellow"/>
          </w:rPr>
          <w:t xml:space="preserve">downloaded </w:t>
        </w:r>
        <w:del w:id="791" w:author="דמיטרי רודין/Dmitry Rodin" w:date="2021-02-28T00:19:00Z">
          <w:r w:rsidRPr="000A7B75" w:rsidDel="00B3197C">
            <w:rPr>
              <w:highlight w:val="yellow"/>
            </w:rPr>
            <w:delText xml:space="preserve">in Excel </w:delText>
          </w:r>
        </w:del>
        <w:r w:rsidRPr="000A7B75">
          <w:rPr>
            <w:highlight w:val="yellow"/>
          </w:rPr>
          <w:t>in CSV format.</w:t>
        </w:r>
      </w:moveTo>
      <w:commentRangeEnd w:id="790"/>
      <w:r w:rsidR="00FE3DC0">
        <w:rPr>
          <w:rStyle w:val="CommentReference"/>
          <w:rFonts w:ascii="Calibri" w:eastAsia="Calibri" w:hAnsi="Calibri" w:cs="Calibri"/>
        </w:rPr>
        <w:commentReference w:id="790"/>
      </w:r>
    </w:p>
    <w:moveToRangeEnd w:id="786"/>
    <w:p w14:paraId="04EF3833" w14:textId="4AC857DE" w:rsidR="003908BF" w:rsidRPr="00912BCA" w:rsidRDefault="003908BF" w:rsidP="00302D34">
      <w:pPr>
        <w:spacing w:line="360" w:lineRule="auto"/>
        <w:rPr>
          <w:ins w:id="792" w:author="דמיטרי רודין/Dmitry Rodin" w:date="2021-02-27T19:49:00Z"/>
        </w:rPr>
      </w:pPr>
    </w:p>
    <w:p w14:paraId="087EAEA1" w14:textId="295FD400" w:rsidR="00D25E50" w:rsidRPr="00D25E50" w:rsidDel="00D25E50" w:rsidRDefault="00D25E50">
      <w:pPr>
        <w:spacing w:line="360" w:lineRule="auto"/>
        <w:rPr>
          <w:del w:id="793" w:author="דמיטרי רודין/Dmitry Rodin" w:date="2021-02-27T19:49:00Z"/>
        </w:rPr>
        <w:pPrChange w:id="794" w:author="דמיטרי רודין/Dmitry Rodin" w:date="2021-02-27T19:44:00Z">
          <w:pPr>
            <w:spacing w:line="360" w:lineRule="auto"/>
            <w:jc w:val="both"/>
          </w:pPr>
        </w:pPrChange>
      </w:pPr>
    </w:p>
    <w:p w14:paraId="74092B23" w14:textId="16448655" w:rsidR="000A149D" w:rsidDel="00DC784C" w:rsidRDefault="00A667C1" w:rsidP="000A7B75">
      <w:pPr>
        <w:spacing w:line="360" w:lineRule="auto"/>
        <w:jc w:val="center"/>
        <w:rPr>
          <w:del w:id="795" w:author="דמיטרי רודין/Dmitry Rodin" w:date="2021-02-28T00:09:00Z"/>
        </w:rPr>
      </w:pPr>
      <w:commentRangeStart w:id="796"/>
      <w:del w:id="797" w:author="דמיטרי רודין/Dmitry Rodin" w:date="2021-02-27T23:27:00Z">
        <w:r w:rsidDel="003908BF">
          <w:rPr>
            <w:noProof/>
          </w:rPr>
          <w:lastRenderedPageBreak/>
          <w:drawing>
            <wp:inline distT="114300" distB="114300" distL="114300" distR="114300" wp14:anchorId="52E4F150" wp14:editId="340A6EBB">
              <wp:extent cx="2210637" cy="340639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220738" cy="3421956"/>
                      </a:xfrm>
                      <a:prstGeom prst="rect">
                        <a:avLst/>
                      </a:prstGeom>
                      <a:ln/>
                    </pic:spPr>
                  </pic:pic>
                </a:graphicData>
              </a:graphic>
            </wp:inline>
          </w:drawing>
        </w:r>
      </w:del>
      <w:commentRangeEnd w:id="796"/>
      <w:del w:id="798" w:author="דמיטרי רודין/Dmitry Rodin" w:date="2021-02-28T00:09:00Z">
        <w:r w:rsidR="00C146CA" w:rsidDel="00DC784C">
          <w:rPr>
            <w:rStyle w:val="CommentReference"/>
            <w:rFonts w:ascii="Calibri" w:eastAsia="Calibri" w:hAnsi="Calibri" w:cs="Calibri"/>
          </w:rPr>
          <w:commentReference w:id="796"/>
        </w:r>
      </w:del>
    </w:p>
    <w:p w14:paraId="1EC8DBE5" w14:textId="649D7860" w:rsidR="007C12D1" w:rsidDel="00912BCA" w:rsidRDefault="00A667C1" w:rsidP="000A7B75">
      <w:pPr>
        <w:spacing w:line="360" w:lineRule="auto"/>
        <w:jc w:val="center"/>
        <w:rPr>
          <w:del w:id="799" w:author="דמיטרי רודין/Dmitry Rodin" w:date="2021-02-28T00:06:00Z"/>
        </w:rPr>
      </w:pPr>
      <w:del w:id="800" w:author="דמיטרי רודין/Dmitry Rodin" w:date="2021-02-28T00:06:00Z">
        <w:r w:rsidDel="00912BCA">
          <w:delText xml:space="preserve">Fig.2 </w:delText>
        </w:r>
        <w:commentRangeStart w:id="801"/>
        <w:commentRangeStart w:id="802"/>
        <w:commentRangeStart w:id="803"/>
        <w:r w:rsidDel="00912BCA">
          <w:delText>Representation</w:delText>
        </w:r>
        <w:commentRangeEnd w:id="801"/>
        <w:r w:rsidDel="00912BCA">
          <w:commentReference w:id="801"/>
        </w:r>
        <w:commentRangeEnd w:id="802"/>
        <w:r w:rsidDel="00912BCA">
          <w:commentReference w:id="802"/>
        </w:r>
        <w:commentRangeEnd w:id="803"/>
        <w:r w:rsidDel="00912BCA">
          <w:commentReference w:id="803"/>
        </w:r>
        <w:r w:rsidDel="00912BCA">
          <w:delText xml:space="preserve"> of the database filling algorithm.</w:delText>
        </w:r>
      </w:del>
    </w:p>
    <w:p w14:paraId="1AA8B58A" w14:textId="115A6B9E" w:rsidR="007C12D1" w:rsidRPr="00C5778C" w:rsidDel="00912BCA" w:rsidRDefault="00A667C1" w:rsidP="00D45068">
      <w:pPr>
        <w:spacing w:line="360" w:lineRule="auto"/>
        <w:jc w:val="both"/>
        <w:rPr>
          <w:del w:id="804" w:author="דמיטרי רודין/Dmitry Rodin" w:date="2021-02-28T00:06:00Z"/>
        </w:rPr>
      </w:pPr>
      <w:commentRangeStart w:id="805"/>
      <w:del w:id="806" w:author="דמיטרי רודין/Dmitry Rodin" w:date="2021-02-28T00:06:00Z">
        <w:r w:rsidDel="00912BCA">
          <w:delText xml:space="preserve">In the next stage we use our software in Python 2 to identify those abstracts that include sentences that state that cannabinoid is used for treatment of any disease, using NLTK library [Bird, Steven, Edward Loper and Ewan Klein (2009), Natural Language Processing with Python. O’Reilly Media Inc.]. </w:delText>
        </w:r>
        <w:commentRangeEnd w:id="805"/>
        <w:r w:rsidR="0048572C" w:rsidDel="00912BCA">
          <w:rPr>
            <w:rStyle w:val="CommentReference"/>
          </w:rPr>
          <w:commentReference w:id="805"/>
        </w:r>
        <w:commentRangeStart w:id="807"/>
        <w:r w:rsidDel="00912BCA">
          <w:delText xml:space="preserve">We identify several types of ‘relations’ between cannabinoids and diseases: cannabinoids might have a positive or a negative effect on disease treatment, as well as no effect. Some papers are focused on studies of cannabis safety for specific patients, our database also contains this information. </w:delText>
        </w:r>
        <w:commentRangeEnd w:id="807"/>
        <w:r w:rsidR="004256A9" w:rsidDel="00912BCA">
          <w:rPr>
            <w:rStyle w:val="CommentReference"/>
          </w:rPr>
          <w:commentReference w:id="807"/>
        </w:r>
        <w:r w:rsidDel="00912BCA">
          <w:delText xml:space="preserve">Finally, we performed manual validation of the identified relations between cannabinoids and diseases and obtain additional relevant information about research, including </w:delText>
        </w:r>
      </w:del>
      <w:ins w:id="808" w:author="יעל מייזלס/Yael Maizels" w:date="2020-07-05T12:53:00Z">
        <w:del w:id="809" w:author="דמיטרי רודין/Dmitry Rodin" w:date="2021-02-28T00:06:00Z">
          <w:r w:rsidR="00C5778C" w:rsidDel="00912BCA">
            <w:delText>research model</w:delText>
          </w:r>
        </w:del>
      </w:ins>
      <w:del w:id="810" w:author="דמיטרי רודין/Dmitry Rodin" w:date="2021-02-28T00:06:00Z">
        <w:r w:rsidDel="00912BCA">
          <w:delText>study type (in vivo, in vitro, clinical trial, etc</w:delText>
        </w:r>
        <w:r w:rsidR="000A149D" w:rsidDel="00912BCA">
          <w:delText>.</w:delText>
        </w:r>
        <w:r w:rsidDel="00912BCA">
          <w:delText xml:space="preserve">), </w:delText>
        </w:r>
      </w:del>
      <w:ins w:id="811" w:author="יעל מייזלס/Yael Maizels" w:date="2020-07-05T12:54:00Z">
        <w:del w:id="812" w:author="דמיטרי רודין/Dmitry Rodin" w:date="2021-02-28T00:06:00Z">
          <w:r w:rsidR="00C5778C" w:rsidDel="00912BCA">
            <w:delText>commercial drugs</w:delText>
          </w:r>
        </w:del>
      </w:ins>
      <w:ins w:id="813" w:author="יעל מייזלס/Yael Maizels" w:date="2020-07-06T09:51:00Z">
        <w:del w:id="814" w:author="דמיטרי רודין/Dmitry Rodin" w:date="2021-02-28T00:06:00Z">
          <w:r w:rsidR="00F7691F" w:rsidDel="00912BCA">
            <w:delText xml:space="preserve"> (such as Sativex, Epidiolex, Drobinal etc)</w:delText>
          </w:r>
        </w:del>
      </w:ins>
      <w:ins w:id="815" w:author="יעל מייזלס/Yael Maizels" w:date="2020-07-05T12:54:00Z">
        <w:del w:id="816" w:author="דמיטרי רודין/Dmitry Rodin" w:date="2021-02-28T00:06:00Z">
          <w:r w:rsidR="00C5778C" w:rsidDel="00912BCA">
            <w:delText>, route of administration, dose, side effects, age and gender of patients in clin</w:delText>
          </w:r>
        </w:del>
      </w:ins>
      <w:ins w:id="817" w:author="יעל מייזלס/Yael Maizels" w:date="2020-07-05T12:55:00Z">
        <w:del w:id="818" w:author="דמיטרי רודין/Dmitry Rodin" w:date="2021-02-28T00:06:00Z">
          <w:r w:rsidR="00C5778C" w:rsidDel="00912BCA">
            <w:delText>ical trials, comorbidity, drugs given in combination, cell lines or animal models used.</w:delText>
          </w:r>
        </w:del>
      </w:ins>
      <w:del w:id="819" w:author="דמיטרי רודין/Dmitry Rodin" w:date="2021-02-28T00:06:00Z">
        <w:r w:rsidDel="00912BCA">
          <w:delText xml:space="preserve">formulation, dosage, side effects, etc. </w:delText>
        </w:r>
      </w:del>
      <w:ins w:id="820" w:author="יעל מייזלס/Yael Maizels" w:date="2020-07-06T09:52:00Z">
        <w:del w:id="821" w:author="דמיטרי רודין/Dmitry Rodin" w:date="2021-02-28T00:06:00Z">
          <w:r w:rsidR="00F7691F" w:rsidDel="00912BCA">
            <w:delText>In this process we also determined how to classify the studies.  For</w:delText>
          </w:r>
        </w:del>
      </w:ins>
      <w:ins w:id="822" w:author="יעל מייזלס/Yael Maizels" w:date="2020-07-06T09:53:00Z">
        <w:del w:id="823" w:author="דמיטרי רודין/Dmitry Rodin" w:date="2021-02-28T00:06:00Z">
          <w:r w:rsidR="00F7691F" w:rsidDel="00912BCA">
            <w:delText xml:space="preserve"> example,</w:delText>
          </w:r>
          <w:commentRangeStart w:id="824"/>
          <w:r w:rsidR="00F7691F" w:rsidDel="00912BCA">
            <w:delText xml:space="preserve"> in a study where a cannabis compound was used to treat nausea in cancer patients the indication would be nausea and cancer would be listed as a comorbidity in the database</w:delText>
          </w:r>
        </w:del>
      </w:ins>
      <w:ins w:id="825" w:author="יעל מייזלס/Yael Maizels" w:date="2020-07-06T09:54:00Z">
        <w:del w:id="826" w:author="דמיטרי רודין/Dmitry Rodin" w:date="2021-02-28T00:06:00Z">
          <w:r w:rsidR="00F7691F" w:rsidDel="00912BCA">
            <w:delText>.</w:delText>
          </w:r>
        </w:del>
      </w:ins>
      <w:ins w:id="827" w:author="יעל מייזלס/Yael Maizels" w:date="2020-07-06T09:53:00Z">
        <w:del w:id="828" w:author="דמיטרי רודין/Dmitry Rodin" w:date="2021-02-28T00:06:00Z">
          <w:r w:rsidR="00F7691F" w:rsidDel="00912BCA">
            <w:delText xml:space="preserve"> In contrast in a study where a cannabis compound was used to treat the cancer itself, exploring whether it led to cell death, a reduction in angiogenesis or an effect on any other cancer hallmark, the indication would be cancer.  If in the same article a cannabis compound was investigated as treatment for two different indications, such as depression and anxiety the results would be split into two different studies</w:delText>
          </w:r>
        </w:del>
      </w:ins>
      <w:ins w:id="829" w:author="יעל מייזלס/Yael Maizels" w:date="2020-07-06T09:54:00Z">
        <w:del w:id="830" w:author="דמיטרי רודין/Dmitry Rodin" w:date="2021-02-28T00:06:00Z">
          <w:r w:rsidR="00F7691F" w:rsidDel="00912BCA">
            <w:delText>, one with the indication anxiety and one with the indication depression.</w:delText>
          </w:r>
        </w:del>
      </w:ins>
      <w:ins w:id="831" w:author="יעל מייזלס/Yael Maizels" w:date="2020-07-06T09:53:00Z">
        <w:del w:id="832" w:author="דמיטרי רודין/Dmitry Rodin" w:date="2021-02-28T00:06:00Z">
          <w:r w:rsidR="00F7691F" w:rsidRPr="00EF0720" w:rsidDel="00912BCA">
            <w:delText xml:space="preserve"> </w:delText>
          </w:r>
        </w:del>
      </w:ins>
      <w:commentRangeEnd w:id="824"/>
      <w:ins w:id="833" w:author="יעל מייזלס/Yael Maizels" w:date="2020-07-06T09:54:00Z">
        <w:del w:id="834" w:author="דמיטרי רודין/Dmitry Rodin" w:date="2021-02-28T00:06:00Z">
          <w:r w:rsidR="00F7691F" w:rsidDel="00912BCA">
            <w:delText>This subdivision of a</w:delText>
          </w:r>
        </w:del>
      </w:ins>
      <w:ins w:id="835" w:author="יעל מייזלס/Yael Maizels" w:date="2020-07-06T09:55:00Z">
        <w:del w:id="836" w:author="דמיטרי רודין/Dmitry Rodin" w:date="2021-02-28T00:06:00Z">
          <w:r w:rsidR="00F7691F" w:rsidDel="00912BCA">
            <w:delText xml:space="preserve">rticles into more than one study occurred not only with indication, but also with cannabinoid, meaning if one series of experiments studied THC and other </w:delText>
          </w:r>
          <w:r w:rsidR="00F7691F" w:rsidDel="00912BCA">
            <w:lastRenderedPageBreak/>
            <w:delText xml:space="preserve">series studied CBD each series in the same article was listed as a separate study.  There </w:delText>
          </w:r>
        </w:del>
      </w:ins>
      <w:ins w:id="837" w:author="יעל מייזלס/Yael Maizels" w:date="2020-07-06T09:56:00Z">
        <w:del w:id="838" w:author="דמיטרי רודין/Dmitry Rodin" w:date="2021-02-28T00:06:00Z">
          <w:r w:rsidR="00F7691F" w:rsidDel="00912BCA">
            <w:delText>were a number of studies where one cannabinoid successfully treated the indication and another one did not.  In this way, we were able to present the information related to the specific cannabinoid and provide a clear picture of its effect for the s</w:delText>
          </w:r>
        </w:del>
      </w:ins>
      <w:ins w:id="839" w:author="יעל מייזלס/Yael Maizels" w:date="2020-07-06T09:57:00Z">
        <w:del w:id="840" w:author="דמיטרי רודין/Dmitry Rodin" w:date="2021-02-28T00:06:00Z">
          <w:r w:rsidR="00F7691F" w:rsidDel="00912BCA">
            <w:delText>pecific indication.  Likewise with in vivo and in vitro, articles that used both research models had each series of experiments listed as separate studies.</w:delText>
          </w:r>
        </w:del>
      </w:ins>
      <w:ins w:id="841" w:author="יעל מייזלס/Yael Maizels" w:date="2020-07-06T09:58:00Z">
        <w:del w:id="842" w:author="דמיטרי רודין/Dmitry Rodin" w:date="2021-02-28T00:06:00Z">
          <w:r w:rsidR="00B24440" w:rsidDel="00912BCA">
            <w:delText xml:space="preserve"> </w:delText>
          </w:r>
        </w:del>
      </w:ins>
      <w:ins w:id="843" w:author="יעל מייזלס/Yael Maizels" w:date="2020-07-06T09:53:00Z">
        <w:del w:id="844" w:author="דמיטרי רודין/Dmitry Rodin" w:date="2021-02-28T00:06:00Z">
          <w:r w:rsidR="00F7691F" w:rsidDel="00912BCA">
            <w:rPr>
              <w:rStyle w:val="CommentReference"/>
              <w:rFonts w:ascii="Calibri" w:eastAsia="Calibri" w:hAnsi="Calibri" w:cs="Calibri"/>
            </w:rPr>
            <w:commentReference w:id="824"/>
          </w:r>
          <w:r w:rsidR="00F7691F" w:rsidRPr="00F7691F" w:rsidDel="00912BCA">
            <w:delText xml:space="preserve"> </w:delText>
          </w:r>
          <w:r w:rsidR="00F7691F" w:rsidDel="00912BCA">
            <w:delText xml:space="preserve">This information was all collected, classified and validated by qualified scientists ensuring the quality of the information included in the database.  </w:delText>
          </w:r>
        </w:del>
      </w:ins>
    </w:p>
    <w:p w14:paraId="55491E56" w14:textId="5C707E58" w:rsidR="007C12D1" w:rsidDel="00912BCA" w:rsidRDefault="00A667C1" w:rsidP="00D45068">
      <w:pPr>
        <w:spacing w:line="360" w:lineRule="auto"/>
        <w:jc w:val="both"/>
        <w:rPr>
          <w:del w:id="845" w:author="דמיטרי רודין/Dmitry Rodin" w:date="2021-02-28T00:06:00Z"/>
          <w:b/>
        </w:rPr>
      </w:pPr>
      <w:del w:id="846" w:author="דמיטרי רודין/Dmitry Rodin" w:date="2021-02-28T00:06:00Z">
        <w:r w:rsidDel="00912BCA">
          <w:rPr>
            <w:b/>
          </w:rPr>
          <w:delText>DEEP LEARNING-BASED SYSTEM FOR DATA EXTRACTION</w:delText>
        </w:r>
      </w:del>
    </w:p>
    <w:p w14:paraId="711DB3B6" w14:textId="55604FEE" w:rsidR="007C12D1" w:rsidDel="00912BCA" w:rsidRDefault="00A667C1" w:rsidP="00D45068">
      <w:pPr>
        <w:spacing w:line="360" w:lineRule="auto"/>
        <w:jc w:val="both"/>
        <w:rPr>
          <w:del w:id="847" w:author="דמיטרי רודין/Dmitry Rodin" w:date="2021-02-28T00:06:00Z"/>
        </w:rPr>
      </w:pPr>
      <w:del w:id="848" w:author="דמיטרי רודין/Dmitry Rodin" w:date="2021-02-28T00:06:00Z">
        <w:r w:rsidDel="00912BCA">
          <w:delText>A set of manually classified abstracts from the previous section was used to train the model and evaluate its accuracy. The set consists of 361 positive examples - abstracts with information that a cannabinoid cures a curtain disease, and 401 negative examples - abstracts which contain a sentence with both cannabinoid and disease name in it, but the abstract does not state that the cannabinoid cures the disease. All 361 positive examples were shuffled and split into training, validation and testing subsets of 295, 35 and 31 examples. 401 negative examples were shuffled and split into corresponding subsets of 321, 40 and 40 examples.</w:delText>
        </w:r>
      </w:del>
    </w:p>
    <w:p w14:paraId="1B845198" w14:textId="7BFAEAE6" w:rsidR="007C12D1" w:rsidDel="00912BCA" w:rsidRDefault="00A667C1" w:rsidP="00D45068">
      <w:pPr>
        <w:spacing w:line="360" w:lineRule="auto"/>
        <w:jc w:val="both"/>
        <w:rPr>
          <w:del w:id="849" w:author="דמיטרי רודין/Dmitry Rodin" w:date="2021-02-28T00:06:00Z"/>
        </w:rPr>
      </w:pPr>
      <w:del w:id="850" w:author="דמיטרי רודין/Dmitry Rodin" w:date="2021-02-28T00:06:00Z">
        <w:r w:rsidDel="00912BCA">
          <w:delText>616 initial training examples were augmented by the method “EDA: Easy Data Augmentation Techniques for Boosting Performance on Text Classification Tasks”: https://github.com/jasonwei20/eda_nlp - to generate 6160 training examples. After a series of parameter tuning experiments a model with accuracy 0.82 on a test set of 71 previously unseen examples was achieved. More precisely, the model classified correctly 26 and failed on 5 positive test examples and classified correctly 32 and failed on 8 negative examples.</w:delText>
        </w:r>
      </w:del>
    </w:p>
    <w:p w14:paraId="3E3AED17" w14:textId="51B141FB" w:rsidR="007C12D1" w:rsidDel="00912BCA" w:rsidRDefault="00A667C1" w:rsidP="004B3BCE">
      <w:pPr>
        <w:spacing w:line="360" w:lineRule="auto"/>
        <w:jc w:val="both"/>
        <w:rPr>
          <w:del w:id="851" w:author="דמיטרי רודין/Dmitry Rodin" w:date="2021-02-28T00:06:00Z"/>
        </w:rPr>
      </w:pPr>
      <w:del w:id="852" w:author="דמיטרי רודין/Dmitry Rodin" w:date="2021-02-28T00:06:00Z">
        <w:r w:rsidDel="00912BCA">
          <w:delText xml:space="preserve">The model was applied to classify 4722 pubmed abstracts mentioning cannabis. The abstracts were classified into </w:delText>
        </w:r>
        <w:commentRangeStart w:id="853"/>
        <w:r w:rsidDel="00912BCA">
          <w:delText>1635</w:delText>
        </w:r>
        <w:commentRangeEnd w:id="853"/>
        <w:r w:rsidR="00243F3E" w:rsidDel="00912BCA">
          <w:rPr>
            <w:rStyle w:val="CommentReference"/>
            <w:rFonts w:ascii="Calibri" w:eastAsia="Calibri" w:hAnsi="Calibri" w:cs="Calibri"/>
          </w:rPr>
          <w:commentReference w:id="853"/>
        </w:r>
        <w:r w:rsidDel="00912BCA">
          <w:delText xml:space="preserve"> positive cases and 3087 negative examples.</w:delText>
        </w:r>
      </w:del>
    </w:p>
    <w:p w14:paraId="4F4F9A49" w14:textId="183D0B2F" w:rsidR="000E4A57" w:rsidRPr="000E4A57" w:rsidDel="00912BCA" w:rsidRDefault="000E4A57" w:rsidP="000E4A57">
      <w:pPr>
        <w:spacing w:line="360" w:lineRule="auto"/>
        <w:jc w:val="both"/>
        <w:rPr>
          <w:ins w:id="854" w:author="יעל מייזלס/Yael Maizels" w:date="2020-07-05T15:32:00Z"/>
          <w:del w:id="855" w:author="דמיטרי רודין/Dmitry Rodin" w:date="2021-02-28T00:06:00Z"/>
          <w:b/>
        </w:rPr>
      </w:pPr>
    </w:p>
    <w:p w14:paraId="75A66006" w14:textId="4DC4EEFB" w:rsidR="007C12D1" w:rsidDel="00DC784C" w:rsidRDefault="00A667C1">
      <w:pPr>
        <w:spacing w:line="360" w:lineRule="auto"/>
        <w:jc w:val="both"/>
        <w:rPr>
          <w:del w:id="856" w:author="דמיטרי רודין/Dmitry Rodin" w:date="2021-02-28T00:08:00Z"/>
          <w:b/>
        </w:rPr>
      </w:pPr>
      <w:del w:id="857" w:author="דמיטרי רודין/Dmitry Rodin" w:date="2021-02-28T00:08:00Z">
        <w:r w:rsidDel="00DC784C">
          <w:rPr>
            <w:b/>
          </w:rPr>
          <w:delText>DATA REPRESENTATION</w:delText>
        </w:r>
      </w:del>
    </w:p>
    <w:p w14:paraId="4DCE205E" w14:textId="4CD5A2D1" w:rsidR="00720DE3" w:rsidRPr="004A0CFE" w:rsidDel="00DC784C" w:rsidRDefault="00A667C1">
      <w:pPr>
        <w:spacing w:line="360" w:lineRule="auto"/>
        <w:jc w:val="both"/>
        <w:rPr>
          <w:ins w:id="858" w:author="יעל מייזלס/Yael Maizels" w:date="2020-07-05T14:22:00Z"/>
          <w:del w:id="859" w:author="דמיטרי רודין/Dmitry Rodin" w:date="2021-02-28T00:08:00Z"/>
          <w:rPrChange w:id="860" w:author="יעל מייזלס/Yael Maizels" w:date="2020-07-05T14:33:00Z">
            <w:rPr>
              <w:ins w:id="861" w:author="יעל מייזלס/Yael Maizels" w:date="2020-07-05T14:22:00Z"/>
              <w:del w:id="862" w:author="דמיטרי רודין/Dmitry Rodin" w:date="2021-02-28T00:08:00Z"/>
              <w:highlight w:val="yellow"/>
            </w:rPr>
          </w:rPrChange>
        </w:rPr>
      </w:pPr>
      <w:del w:id="863" w:author="דמיטרי רודין/Dmitry Rodin" w:date="2021-02-28T00:08:00Z">
        <w:r w:rsidRPr="004A0CFE" w:rsidDel="00DC784C">
          <w:rPr>
            <w:rPrChange w:id="864" w:author="יעל מייזלס/Yael Maizels" w:date="2020-07-05T14:33:00Z">
              <w:rPr>
                <w:highlight w:val="yellow"/>
              </w:rPr>
            </w:rPrChange>
          </w:rPr>
          <w:delText>The information from the database is presented in a user-</w:delText>
        </w:r>
        <w:commentRangeStart w:id="865"/>
        <w:r w:rsidRPr="004A0CFE" w:rsidDel="00DC784C">
          <w:rPr>
            <w:rPrChange w:id="866" w:author="יעל מייזלס/Yael Maizels" w:date="2020-07-05T14:33:00Z">
              <w:rPr>
                <w:highlight w:val="yellow"/>
              </w:rPr>
            </w:rPrChange>
          </w:rPr>
          <w:delText>friendly</w:delText>
        </w:r>
        <w:commentRangeEnd w:id="865"/>
        <w:r w:rsidR="00D45068" w:rsidRPr="004A0CFE" w:rsidDel="00DC784C">
          <w:rPr>
            <w:rStyle w:val="CommentReference"/>
          </w:rPr>
          <w:commentReference w:id="865"/>
        </w:r>
        <w:r w:rsidRPr="004A0CFE" w:rsidDel="00DC784C">
          <w:rPr>
            <w:rPrChange w:id="867" w:author="יעל מייזלס/Yael Maizels" w:date="2020-07-05T14:33:00Z">
              <w:rPr>
                <w:highlight w:val="yellow"/>
              </w:rPr>
            </w:rPrChange>
          </w:rPr>
          <w:delText xml:space="preserve"> web-interface</w:delText>
        </w:r>
      </w:del>
      <w:ins w:id="868" w:author="יעל מייזלס/Yael Maizels" w:date="2020-07-06T11:58:00Z">
        <w:del w:id="869" w:author="דמיטרי רודין/Dmitry Rodin" w:date="2021-02-28T00:08:00Z">
          <w:r w:rsidR="00AC3A08" w:rsidDel="00DC784C">
            <w:delText xml:space="preserve">, the </w:delText>
          </w:r>
        </w:del>
      </w:ins>
      <w:ins w:id="870" w:author="יעל מייזלס/Yael Maizels" w:date="2020-07-12T09:21:00Z">
        <w:del w:id="871" w:author="דמיטרי רודין/Dmitry Rodin" w:date="2021-02-28T00:08:00Z">
          <w:r w:rsidR="00AA36EC" w:rsidDel="00DC784C">
            <w:delText>MCL</w:delText>
          </w:r>
        </w:del>
      </w:ins>
      <w:del w:id="872" w:author="דמיטרי רודין/Dmitry Rodin" w:date="2021-02-28T00:08:00Z">
        <w:r w:rsidRPr="004A0CFE" w:rsidDel="00DC784C">
          <w:rPr>
            <w:rPrChange w:id="873" w:author="יעל מייזלס/Yael Maizels" w:date="2020-07-05T14:33:00Z">
              <w:rPr>
                <w:highlight w:val="yellow"/>
              </w:rPr>
            </w:rPrChange>
          </w:rPr>
          <w:delText xml:space="preserve"> linked to Pubmed, with a search based on </w:delText>
        </w:r>
      </w:del>
      <w:ins w:id="874" w:author="יעל מייזלס/Yael Maizels" w:date="2020-07-06T09:40:00Z">
        <w:del w:id="875" w:author="דמיטרי רודין/Dmitry Rodin" w:date="2021-02-28T00:08:00Z">
          <w:r w:rsidR="006D5231" w:rsidDel="00DC784C">
            <w:delText>indication</w:delText>
          </w:r>
        </w:del>
      </w:ins>
      <w:del w:id="876" w:author="דמיטרי רודין/Dmitry Rodin" w:date="2021-02-28T00:08:00Z">
        <w:r w:rsidRPr="004A0CFE" w:rsidDel="00DC784C">
          <w:rPr>
            <w:rPrChange w:id="877" w:author="יעל מייזלס/Yael Maizels" w:date="2020-07-05T14:33:00Z">
              <w:rPr>
                <w:highlight w:val="yellow"/>
              </w:rPr>
            </w:rPrChange>
          </w:rPr>
          <w:delText xml:space="preserve">disease name. </w:delText>
        </w:r>
      </w:del>
      <w:ins w:id="878" w:author="יעל מייזלס/Yael Maizels" w:date="2020-07-05T14:21:00Z">
        <w:del w:id="879" w:author="דמיטרי רודין/Dmitry Rodin" w:date="2021-02-28T00:08:00Z">
          <w:r w:rsidR="00720DE3" w:rsidRPr="004A0CFE" w:rsidDel="00DC784C">
            <w:rPr>
              <w:rPrChange w:id="880" w:author="יעל מייזלס/Yael Maizels" w:date="2020-07-05T14:33:00Z">
                <w:rPr>
                  <w:highlight w:val="yellow"/>
                </w:rPr>
              </w:rPrChange>
            </w:rPr>
            <w:delText>In the initial search page there is the ability to filter results based on cannabis compound, effect, research model and route of administration.</w:delText>
          </w:r>
        </w:del>
      </w:ins>
      <w:ins w:id="881" w:author="יעל מייזלס/Yael Maizels" w:date="2020-07-05T14:22:00Z">
        <w:del w:id="882" w:author="דמיטרי רודין/Dmitry Rodin" w:date="2021-02-28T00:08:00Z">
          <w:r w:rsidR="00720DE3" w:rsidRPr="004A0CFE" w:rsidDel="00DC784C">
            <w:rPr>
              <w:rPrChange w:id="883" w:author="יעל מייזלס/Yael Maizels" w:date="2020-07-05T14:33:00Z">
                <w:rPr>
                  <w:highlight w:val="yellow"/>
                </w:rPr>
              </w:rPrChange>
            </w:rPr>
            <w:delText xml:space="preserve">  (Fig. 3). </w:delText>
          </w:r>
        </w:del>
      </w:ins>
      <w:ins w:id="884" w:author="יעל מייזלס/Yael Maizels" w:date="2020-07-05T14:23:00Z">
        <w:del w:id="885" w:author="דמיטרי רודין/Dmitry Rodin" w:date="2021-02-28T00:08:00Z">
          <w:r w:rsidR="00720DE3" w:rsidRPr="004A0CFE" w:rsidDel="00DC784C">
            <w:rPr>
              <w:rPrChange w:id="886" w:author="יעל מייזלס/Yael Maizels" w:date="2020-07-05T14:33:00Z">
                <w:rPr>
                  <w:highlight w:val="yellow"/>
                </w:rPr>
              </w:rPrChange>
            </w:rPr>
            <w:delText xml:space="preserve">Furthermore, there are quick links that allow the user to quickly find </w:delText>
          </w:r>
        </w:del>
      </w:ins>
      <w:ins w:id="887" w:author="יעל מייזלס/Yael Maizels" w:date="2020-07-05T14:24:00Z">
        <w:del w:id="888" w:author="דמיטרי רודין/Dmitry Rodin" w:date="2021-02-28T00:08:00Z">
          <w:r w:rsidR="00720DE3" w:rsidRPr="004A0CFE" w:rsidDel="00DC784C">
            <w:rPr>
              <w:rPrChange w:id="889" w:author="יעל מייזלס/Yael Maizels" w:date="2020-07-05T14:33:00Z">
                <w:rPr>
                  <w:highlight w:val="yellow"/>
                </w:rPr>
              </w:rPrChange>
            </w:rPr>
            <w:delText xml:space="preserve">all results for the most popular </w:delText>
          </w:r>
        </w:del>
      </w:ins>
      <w:ins w:id="890" w:author="יעל מייזלס/Yael Maizels" w:date="2020-07-06T09:26:00Z">
        <w:del w:id="891" w:author="דמיטרי רודין/Dmitry Rodin" w:date="2021-02-28T00:08:00Z">
          <w:r w:rsidR="002D790A" w:rsidDel="00DC784C">
            <w:delText>indication</w:delText>
          </w:r>
        </w:del>
      </w:ins>
      <w:ins w:id="892" w:author="יעל מייזלס/Yael Maizels" w:date="2020-07-05T14:24:00Z">
        <w:del w:id="893" w:author="דמיטרי רודין/Dmitry Rodin" w:date="2021-02-28T00:08:00Z">
          <w:r w:rsidR="00720DE3" w:rsidRPr="004A0CFE" w:rsidDel="00DC784C">
            <w:rPr>
              <w:rPrChange w:id="894" w:author="יעל מייזלס/Yael Maizels" w:date="2020-07-05T14:33:00Z">
                <w:rPr>
                  <w:highlight w:val="yellow"/>
                </w:rPr>
              </w:rPrChange>
            </w:rPr>
            <w:delText xml:space="preserve"> or </w:delText>
          </w:r>
        </w:del>
      </w:ins>
      <w:ins w:id="895" w:author="יעל מייזלס/Yael Maizels" w:date="2020-07-05T14:26:00Z">
        <w:del w:id="896" w:author="דמיטרי רודין/Dmitry Rodin" w:date="2021-02-28T00:08:00Z">
          <w:r w:rsidR="00720DE3" w:rsidRPr="004A0CFE" w:rsidDel="00DC784C">
            <w:rPr>
              <w:rPrChange w:id="897" w:author="יעל מייזלס/Yael Maizels" w:date="2020-07-05T14:33:00Z">
                <w:rPr>
                  <w:highlight w:val="yellow"/>
                </w:rPr>
              </w:rPrChange>
            </w:rPr>
            <w:delText>cannabinoids</w:delText>
          </w:r>
        </w:del>
      </w:ins>
      <w:ins w:id="898" w:author="יעל מייזלס/Yael Maizels" w:date="2020-07-05T14:25:00Z">
        <w:del w:id="899" w:author="דמיטרי רודין/Dmitry Rodin" w:date="2021-02-28T00:08:00Z">
          <w:r w:rsidR="00720DE3" w:rsidRPr="004A0CFE" w:rsidDel="00DC784C">
            <w:rPr>
              <w:rPrChange w:id="900" w:author="יעל מייזלס/Yael Maizels" w:date="2020-07-05T14:33:00Z">
                <w:rPr>
                  <w:highlight w:val="yellow"/>
                </w:rPr>
              </w:rPrChange>
            </w:rPr>
            <w:delText>.  There are also quick links that show all results for a particular research model or a particular effect.</w:delText>
          </w:r>
        </w:del>
      </w:ins>
      <w:ins w:id="901" w:author="יעל מייזלס/Yael Maizels" w:date="2020-07-06T09:26:00Z">
        <w:del w:id="902" w:author="דמיטרי רודין/Dmitry Rodin" w:date="2021-02-28T00:08:00Z">
          <w:r w:rsidR="002D790A" w:rsidDel="00DC784C">
            <w:delText xml:space="preserve"> </w:delText>
          </w:r>
        </w:del>
      </w:ins>
      <w:ins w:id="903" w:author="יעל מייזלס/Yael Maizels" w:date="2020-07-06T09:37:00Z">
        <w:del w:id="904" w:author="דמיטרי רודין/Dmitry Rodin" w:date="2021-02-28T00:08:00Z">
          <w:r w:rsidR="002D790A" w:rsidDel="00DC784C">
            <w:delText>W</w:delText>
          </w:r>
          <w:r w:rsidR="006D5231" w:rsidDel="00DC784C">
            <w:delText>hen indica</w:delText>
          </w:r>
        </w:del>
      </w:ins>
      <w:ins w:id="905" w:author="יעל מייזלס/Yael Maizels" w:date="2020-07-06T09:38:00Z">
        <w:del w:id="906" w:author="דמיטרי רודין/Dmitry Rodin" w:date="2021-02-28T00:08:00Z">
          <w:r w:rsidR="006D5231" w:rsidDel="00DC784C">
            <w:delText>tions are part of a larger category we included that category in parenthesis after the specific name ie leukemia (cancer)</w:delText>
          </w:r>
        </w:del>
      </w:ins>
      <w:ins w:id="907" w:author="יעל מייזלס/Yael Maizels" w:date="2020-07-06T09:39:00Z">
        <w:del w:id="908" w:author="דמיטרי רודין/Dmitry Rodin" w:date="2021-02-28T00:08:00Z">
          <w:r w:rsidR="006D5231" w:rsidDel="00DC784C">
            <w:delText xml:space="preserve"> </w:delText>
          </w:r>
        </w:del>
      </w:ins>
      <w:ins w:id="909" w:author="יעל מייזלס/Yael Maizels" w:date="2020-07-06T09:38:00Z">
        <w:del w:id="910" w:author="דמיטרי רודין/Dmitry Rodin" w:date="2021-02-28T00:08:00Z">
          <w:r w:rsidR="006D5231" w:rsidDel="00DC784C">
            <w:delText xml:space="preserve">so that a search for cancer would include all the subtypes of cancer in studies in the </w:delText>
          </w:r>
        </w:del>
      </w:ins>
      <w:ins w:id="911" w:author="יעל מייזלס/Yael Maizels" w:date="2020-07-06T09:39:00Z">
        <w:del w:id="912" w:author="דמיטרי רודין/Dmitry Rodin" w:date="2021-02-28T00:08:00Z">
          <w:r w:rsidR="006D5231" w:rsidDel="00DC784C">
            <w:delText>database.</w:delText>
          </w:r>
        </w:del>
      </w:ins>
    </w:p>
    <w:p w14:paraId="17711425" w14:textId="4DAA2935" w:rsidR="00720DE3" w:rsidRPr="004A0CFE" w:rsidDel="00DC784C" w:rsidRDefault="00720DE3">
      <w:pPr>
        <w:spacing w:line="360" w:lineRule="auto"/>
        <w:jc w:val="both"/>
        <w:rPr>
          <w:ins w:id="913" w:author="יעל מייזלס/Yael Maizels" w:date="2020-07-05T14:23:00Z"/>
          <w:del w:id="914" w:author="דמיטרי רודין/Dmitry Rodin" w:date="2021-02-28T00:08:00Z"/>
          <w:rPrChange w:id="915" w:author="יעל מייזלס/Yael Maizels" w:date="2020-07-05T14:33:00Z">
            <w:rPr>
              <w:ins w:id="916" w:author="יעל מייזלס/Yael Maizels" w:date="2020-07-05T14:23:00Z"/>
              <w:del w:id="917" w:author="דמיטרי רודין/Dmitry Rodin" w:date="2021-02-28T00:08:00Z"/>
              <w:highlight w:val="yellow"/>
            </w:rPr>
          </w:rPrChange>
        </w:rPr>
      </w:pPr>
      <w:ins w:id="918" w:author="יעל מייזלס/Yael Maizels" w:date="2020-07-05T14:23:00Z">
        <w:del w:id="919" w:author="דמיטרי רודין/Dmitry Rodin" w:date="2021-02-28T00:08:00Z">
          <w:r w:rsidRPr="004A0CFE" w:rsidDel="00DC784C">
            <w:rPr>
              <w:noProof/>
            </w:rPr>
            <w:lastRenderedPageBreak/>
            <w:drawing>
              <wp:inline distT="0" distB="0" distL="0" distR="0" wp14:anchorId="46773F5C" wp14:editId="316D3215">
                <wp:extent cx="5936615" cy="204216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042160"/>
                        </a:xfrm>
                        <a:prstGeom prst="rect">
                          <a:avLst/>
                        </a:prstGeom>
                      </pic:spPr>
                    </pic:pic>
                  </a:graphicData>
                </a:graphic>
              </wp:inline>
            </w:drawing>
          </w:r>
        </w:del>
      </w:ins>
    </w:p>
    <w:p w14:paraId="6116EB30" w14:textId="5D7065D9" w:rsidR="004C3139" w:rsidDel="00DC784C" w:rsidRDefault="00720DE3">
      <w:pPr>
        <w:spacing w:line="360" w:lineRule="auto"/>
        <w:jc w:val="both"/>
        <w:rPr>
          <w:ins w:id="920" w:author="יעל מייזלס/Yael Maizels" w:date="2020-07-05T14:56:00Z"/>
          <w:del w:id="921" w:author="דמיטרי רודין/Dmitry Rodin" w:date="2021-02-28T00:08:00Z"/>
        </w:rPr>
      </w:pPr>
      <w:ins w:id="922" w:author="יעל מייזלס/Yael Maizels" w:date="2020-07-05T14:22:00Z">
        <w:del w:id="923" w:author="דמיטרי רודין/Dmitry Rodin" w:date="2021-02-28T00:08:00Z">
          <w:r w:rsidRPr="004A0CFE" w:rsidDel="00DC784C">
            <w:rPr>
              <w:rPrChange w:id="924" w:author="יעל מייזלס/Yael Maizels" w:date="2020-07-05T14:33:00Z">
                <w:rPr>
                  <w:highlight w:val="yellow"/>
                </w:rPr>
              </w:rPrChange>
            </w:rPr>
            <w:delText xml:space="preserve"> </w:delText>
          </w:r>
        </w:del>
      </w:ins>
      <w:del w:id="925" w:author="דמיטרי רודין/Dmitry Rodin" w:date="2021-02-28T00:08:00Z">
        <w:r w:rsidR="00A667C1" w:rsidRPr="004A0CFE" w:rsidDel="00DC784C">
          <w:rPr>
            <w:rPrChange w:id="926" w:author="יעל מייזלס/Yael Maizels" w:date="2020-07-05T14:33:00Z">
              <w:rPr>
                <w:highlight w:val="yellow"/>
              </w:rPr>
            </w:rPrChange>
          </w:rPr>
          <w:delText>Search results</w:delText>
        </w:r>
      </w:del>
      <w:ins w:id="927" w:author="יעל מייזלס/Yael Maizels" w:date="2020-07-05T14:25:00Z">
        <w:del w:id="928" w:author="דמיטרי רודין/Dmitry Rodin" w:date="2021-02-28T00:08:00Z">
          <w:r w:rsidRPr="004A0CFE" w:rsidDel="00DC784C">
            <w:rPr>
              <w:rPrChange w:id="929" w:author="יעל מייזלס/Yael Maizels" w:date="2020-07-05T14:33:00Z">
                <w:rPr>
                  <w:highlight w:val="yellow"/>
                </w:rPr>
              </w:rPrChange>
            </w:rPr>
            <w:delText xml:space="preserve"> are presented as a</w:delText>
          </w:r>
        </w:del>
      </w:ins>
      <w:del w:id="930" w:author="דמיטרי רודין/Dmitry Rodin" w:date="2021-02-28T00:08:00Z">
        <w:r w:rsidR="00A667C1" w:rsidRPr="004A0CFE" w:rsidDel="00DC784C">
          <w:rPr>
            <w:rPrChange w:id="931" w:author="יעל מייזלס/Yael Maizels" w:date="2020-07-05T14:33:00Z">
              <w:rPr>
                <w:highlight w:val="yellow"/>
              </w:rPr>
            </w:rPrChange>
          </w:rPr>
          <w:delText xml:space="preserve"> are a set of tables</w:delText>
        </w:r>
      </w:del>
      <w:ins w:id="932" w:author="יעל מייזלס/Yael Maizels" w:date="2020-07-05T14:25:00Z">
        <w:del w:id="933" w:author="דמיטרי רודין/Dmitry Rodin" w:date="2021-02-28T00:08:00Z">
          <w:r w:rsidRPr="004A0CFE" w:rsidDel="00DC784C">
            <w:rPr>
              <w:rPrChange w:id="934" w:author="יעל מייזלס/Yael Maizels" w:date="2020-07-05T14:33:00Z">
                <w:rPr>
                  <w:highlight w:val="yellow"/>
                </w:rPr>
              </w:rPrChange>
            </w:rPr>
            <w:delText>, with one table for each cann</w:delText>
          </w:r>
        </w:del>
      </w:ins>
      <w:ins w:id="935" w:author="יעל מייזלס/Yael Maizels" w:date="2020-07-05T14:26:00Z">
        <w:del w:id="936" w:author="דמיטרי רודין/Dmitry Rodin" w:date="2021-02-28T00:08:00Z">
          <w:r w:rsidRPr="004A0CFE" w:rsidDel="00DC784C">
            <w:rPr>
              <w:rPrChange w:id="937" w:author="יעל מייזלס/Yael Maizels" w:date="2020-07-05T14:33:00Z">
                <w:rPr>
                  <w:highlight w:val="yellow"/>
                </w:rPr>
              </w:rPrChange>
            </w:rPr>
            <w:delText>abinoid.  This is important because there are cases where different cannabinoids have opposing effects and th</w:delText>
          </w:r>
        </w:del>
      </w:ins>
      <w:ins w:id="938" w:author="יעל מייזלס/Yael Maizels" w:date="2020-07-05T14:27:00Z">
        <w:del w:id="939" w:author="דמיטרי רודין/Dmitry Rodin" w:date="2021-02-28T00:08:00Z">
          <w:r w:rsidRPr="004A0CFE" w:rsidDel="00DC784C">
            <w:rPr>
              <w:rPrChange w:id="940" w:author="יעל מייזלס/Yael Maizels" w:date="2020-07-05T14:33:00Z">
                <w:rPr>
                  <w:highlight w:val="yellow"/>
                </w:rPr>
              </w:rPrChange>
            </w:rPr>
            <w:delText xml:space="preserve">is way </w:delText>
          </w:r>
        </w:del>
      </w:ins>
      <w:del w:id="941" w:author="דמיטרי רודין/Dmitry Rodin" w:date="2021-02-28T00:08:00Z">
        <w:r w:rsidR="00A667C1" w:rsidRPr="004A0CFE" w:rsidDel="00DC784C">
          <w:rPr>
            <w:rPrChange w:id="942" w:author="יעל מייזלס/Yael Maizels" w:date="2020-07-05T14:33:00Z">
              <w:rPr>
                <w:highlight w:val="yellow"/>
              </w:rPr>
            </w:rPrChange>
          </w:rPr>
          <w:delText xml:space="preserve"> </w:delText>
        </w:r>
      </w:del>
      <w:ins w:id="943" w:author="יעל מייזלס/Yael Maizels" w:date="2020-07-05T14:30:00Z">
        <w:del w:id="944" w:author="דמיטרי רודין/Dmitry Rodin" w:date="2021-02-28T00:08:00Z">
          <w:r w:rsidR="004A0CFE" w:rsidRPr="004A0CFE" w:rsidDel="00DC784C">
            <w:rPr>
              <w:rPrChange w:id="945" w:author="יעל מייזלס/Yael Maizels" w:date="2020-07-05T14:33:00Z">
                <w:rPr>
                  <w:highlight w:val="yellow"/>
                </w:rPr>
              </w:rPrChange>
            </w:rPr>
            <w:delText>the results for each cannabinoid ar</w:delText>
          </w:r>
        </w:del>
      </w:ins>
      <w:ins w:id="946" w:author="יעל מייזלס/Yael Maizels" w:date="2020-07-05T14:31:00Z">
        <w:del w:id="947" w:author="דמיטרי רודין/Dmitry Rodin" w:date="2021-02-28T00:08:00Z">
          <w:r w:rsidR="004A0CFE" w:rsidRPr="004A0CFE" w:rsidDel="00DC784C">
            <w:rPr>
              <w:rPrChange w:id="948" w:author="יעל מייזלס/Yael Maizels" w:date="2020-07-05T14:33:00Z">
                <w:rPr>
                  <w:highlight w:val="yellow"/>
                </w:rPr>
              </w:rPrChange>
            </w:rPr>
            <w:delText xml:space="preserve">e represented individually.  </w:delText>
          </w:r>
        </w:del>
      </w:ins>
      <w:del w:id="949" w:author="דמיטרי רודין/Dmitry Rodin" w:date="2021-02-28T00:08:00Z">
        <w:r w:rsidR="00A667C1" w:rsidRPr="004A0CFE" w:rsidDel="00DC784C">
          <w:rPr>
            <w:rPrChange w:id="950" w:author="יעל מייזלס/Yael Maizels" w:date="2020-07-05T14:33:00Z">
              <w:rPr>
                <w:highlight w:val="yellow"/>
              </w:rPr>
            </w:rPrChange>
          </w:rPr>
          <w:delText>for each of the cannabinoids, for which the studies related to the desired disease were published</w:delText>
        </w:r>
      </w:del>
      <w:ins w:id="951" w:author="יעל מייזלס/Yael Maizels" w:date="2020-07-05T14:31:00Z">
        <w:del w:id="952" w:author="דמיטרי רודין/Dmitry Rodin" w:date="2021-02-28T00:08:00Z">
          <w:r w:rsidR="004A0CFE" w:rsidRPr="004A0CFE" w:rsidDel="00DC784C">
            <w:rPr>
              <w:rPrChange w:id="953" w:author="יעל מייזלס/Yael Maizels" w:date="2020-07-05T14:33:00Z">
                <w:rPr>
                  <w:highlight w:val="yellow"/>
                </w:rPr>
              </w:rPrChange>
            </w:rPr>
            <w:delText>Initially the results for each cannabinoid are represented with a header bar which lists the number o</w:delText>
          </w:r>
        </w:del>
      </w:ins>
      <w:ins w:id="954" w:author="יעל מייזלס/Yael Maizels" w:date="2020-07-05T14:32:00Z">
        <w:del w:id="955" w:author="דמיטרי רודין/Dmitry Rodin" w:date="2021-02-28T00:08:00Z">
          <w:r w:rsidR="004A0CFE" w:rsidRPr="004A0CFE" w:rsidDel="00DC784C">
            <w:rPr>
              <w:rPrChange w:id="956" w:author="יעל מייזלס/Yael Maizels" w:date="2020-07-05T14:33:00Z">
                <w:rPr>
                  <w:highlight w:val="yellow"/>
                </w:rPr>
              </w:rPrChange>
            </w:rPr>
            <w:delText>f studies and then shows the division by research model and positive and negative effect (Fig.4</w:delText>
          </w:r>
        </w:del>
      </w:ins>
      <w:ins w:id="957" w:author="יעל מייזלס/Yael Maizels" w:date="2020-07-05T14:57:00Z">
        <w:del w:id="958" w:author="דמיטרי רודין/Dmitry Rodin" w:date="2021-02-28T00:08:00Z">
          <w:r w:rsidR="004C3139" w:rsidDel="00DC784C">
            <w:delText>a</w:delText>
          </w:r>
        </w:del>
      </w:ins>
      <w:ins w:id="959" w:author="יעל מייזלס/Yael Maizels" w:date="2020-07-05T14:32:00Z">
        <w:del w:id="960" w:author="דמיטרי רודין/Dmitry Rodin" w:date="2021-02-28T00:08:00Z">
          <w:r w:rsidR="004A0CFE" w:rsidRPr="004A0CFE" w:rsidDel="00DC784C">
            <w:rPr>
              <w:rPrChange w:id="961" w:author="יעל מייזלס/Yael Maizels" w:date="2020-07-05T14:33:00Z">
                <w:rPr>
                  <w:highlight w:val="yellow"/>
                </w:rPr>
              </w:rPrChange>
            </w:rPr>
            <w:delText>)</w:delText>
          </w:r>
        </w:del>
      </w:ins>
      <w:del w:id="962" w:author="דמיטרי רודין/Dmitry Rodin" w:date="2021-02-28T00:08:00Z">
        <w:r w:rsidR="00A667C1" w:rsidRPr="004A0CFE" w:rsidDel="00DC784C">
          <w:rPr>
            <w:rPrChange w:id="963" w:author="יעל מייזלס/Yael Maizels" w:date="2020-07-05T14:33:00Z">
              <w:rPr>
                <w:highlight w:val="yellow"/>
              </w:rPr>
            </w:rPrChange>
          </w:rPr>
          <w:delText>.</w:delText>
        </w:r>
      </w:del>
      <w:ins w:id="964" w:author="יעל מייזלס/Yael Maizels" w:date="2020-07-05T14:32:00Z">
        <w:del w:id="965" w:author="דמיטרי רודין/Dmitry Rodin" w:date="2021-02-28T00:08:00Z">
          <w:r w:rsidR="004A0CFE" w:rsidRPr="004A0CFE" w:rsidDel="00DC784C">
            <w:rPr>
              <w:rPrChange w:id="966" w:author="יעל מייזלס/Yael Maizels" w:date="2020-07-05T14:33:00Z">
                <w:rPr>
                  <w:highlight w:val="yellow"/>
                </w:rPr>
              </w:rPrChange>
            </w:rPr>
            <w:delText xml:space="preserve"> </w:delText>
          </w:r>
        </w:del>
      </w:ins>
    </w:p>
    <w:p w14:paraId="0ABEA9C3" w14:textId="4CB6D41E" w:rsidR="007C12D1" w:rsidRPr="000A7B75" w:rsidDel="00DC784C" w:rsidRDefault="004C3139">
      <w:pPr>
        <w:spacing w:line="360" w:lineRule="auto"/>
        <w:jc w:val="both"/>
        <w:rPr>
          <w:del w:id="967" w:author="דמיטרי רודין/Dmitry Rodin" w:date="2021-02-28T00:08:00Z"/>
          <w:highlight w:val="yellow"/>
        </w:rPr>
      </w:pPr>
      <w:ins w:id="968" w:author="יעל מייזלס/Yael Maizels" w:date="2020-07-05T14:56:00Z">
        <w:del w:id="969" w:author="דמיטרי רודין/Dmitry Rodin" w:date="2021-02-28T00:08:00Z">
          <w:r w:rsidRPr="004C3139" w:rsidDel="00DC784C">
            <w:rPr>
              <w:noProof/>
            </w:rPr>
            <w:lastRenderedPageBreak/>
            <w:drawing>
              <wp:inline distT="0" distB="0" distL="0" distR="0" wp14:anchorId="476B604F" wp14:editId="603FB180">
                <wp:extent cx="5936615" cy="383349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3833495"/>
                        </a:xfrm>
                        <a:prstGeom prst="rect">
                          <a:avLst/>
                        </a:prstGeom>
                      </pic:spPr>
                    </pic:pic>
                  </a:graphicData>
                </a:graphic>
              </wp:inline>
            </w:drawing>
          </w:r>
          <w:r w:rsidRPr="004C3139" w:rsidDel="00DC784C">
            <w:rPr>
              <w:noProof/>
            </w:rPr>
            <w:drawing>
              <wp:inline distT="0" distB="0" distL="0" distR="0" wp14:anchorId="5FACFE71" wp14:editId="777027AC">
                <wp:extent cx="5936615" cy="482536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4825365"/>
                        </a:xfrm>
                        <a:prstGeom prst="rect">
                          <a:avLst/>
                        </a:prstGeom>
                      </pic:spPr>
                    </pic:pic>
                  </a:graphicData>
                </a:graphic>
              </wp:inline>
            </w:drawing>
          </w:r>
        </w:del>
      </w:ins>
      <w:ins w:id="970" w:author="יעל מייזלס/Yael Maizels" w:date="2020-07-05T14:32:00Z">
        <w:del w:id="971" w:author="דמיטרי רודין/Dmitry Rodin" w:date="2021-02-28T00:08:00Z">
          <w:r w:rsidR="004A0CFE" w:rsidRPr="004A0CFE" w:rsidDel="00DC784C">
            <w:rPr>
              <w:rPrChange w:id="972" w:author="יעל מייזלס/Yael Maizels" w:date="2020-07-05T14:33:00Z">
                <w:rPr>
                  <w:highlight w:val="yellow"/>
                </w:rPr>
              </w:rPrChange>
            </w:rPr>
            <w:delText xml:space="preserve"> This header bar </w:delText>
          </w:r>
        </w:del>
      </w:ins>
      <w:ins w:id="973" w:author="יעל מייזלס/Yael Maizels" w:date="2020-07-05T14:33:00Z">
        <w:del w:id="974" w:author="דמיטרי רודין/Dmitry Rodin" w:date="2021-02-28T00:08:00Z">
          <w:r w:rsidR="004A0CFE" w:rsidDel="00DC784C">
            <w:delText xml:space="preserve">provides a snapshot of the field.  For more information the user can expand the </w:delText>
          </w:r>
          <w:r w:rsidR="004A0CFE" w:rsidDel="00DC784C">
            <w:lastRenderedPageBreak/>
            <w:delText>header to see the full table which lists the title of the article,</w:delText>
          </w:r>
        </w:del>
      </w:ins>
      <w:ins w:id="975" w:author="יעל מייזלס/Yael Maizels" w:date="2020-07-05T14:34:00Z">
        <w:del w:id="976" w:author="דמיטרי רודין/Dmitry Rodin" w:date="2021-02-28T00:08:00Z">
          <w:r w:rsidR="004A0CFE" w:rsidDel="00DC784C">
            <w:delText xml:space="preserve"> effect, research model, journal and year for each article that uses that cannabinoid for the specific indication</w:delText>
          </w:r>
        </w:del>
      </w:ins>
      <w:ins w:id="977" w:author="יעל מייזלס/Yael Maizels" w:date="2020-07-05T14:57:00Z">
        <w:del w:id="978" w:author="דמיטרי רודין/Dmitry Rodin" w:date="2021-02-28T00:08:00Z">
          <w:r w:rsidDel="00DC784C">
            <w:delText xml:space="preserve"> (Fig. 4b)</w:delText>
          </w:r>
        </w:del>
      </w:ins>
      <w:ins w:id="979" w:author="יעל מייזלס/Yael Maizels" w:date="2020-07-05T14:34:00Z">
        <w:del w:id="980" w:author="דמיטרי רודין/Dmitry Rodin" w:date="2021-02-28T00:08:00Z">
          <w:r w:rsidR="004A0CFE" w:rsidDel="00DC784C">
            <w:delText>.  This gives users a more detailed look into the research on the particular indication.  This data can be sorted b</w:delText>
          </w:r>
        </w:del>
      </w:ins>
      <w:ins w:id="981" w:author="יעל מייזלס/Yael Maizels" w:date="2020-07-05T14:35:00Z">
        <w:del w:id="982" w:author="דמיטרי רודין/Dmitry Rodin" w:date="2021-02-28T00:08:00Z">
          <w:r w:rsidR="004A0CFE" w:rsidDel="00DC784C">
            <w:delText>y all headers in the table.  Finally</w:delText>
          </w:r>
        </w:del>
      </w:ins>
      <w:ins w:id="983" w:author="יעל מייזלס/Yael Maizels" w:date="2020-07-06T11:58:00Z">
        <w:del w:id="984" w:author="דמיטרי רודין/Dmitry Rodin" w:date="2021-02-28T00:08:00Z">
          <w:r w:rsidR="00AC3A08" w:rsidDel="00DC784C">
            <w:delText>,</w:delText>
          </w:r>
        </w:del>
      </w:ins>
      <w:ins w:id="985" w:author="יעל מייזלס/Yael Maizels" w:date="2020-07-05T14:35:00Z">
        <w:del w:id="986" w:author="דמיטרי רודין/Dmitry Rodin" w:date="2021-02-28T00:08:00Z">
          <w:r w:rsidR="004A0CFE" w:rsidDel="00DC784C">
            <w:delText xml:space="preserve"> the table links to Pubmed to give users access to all freely available information lined to the particular study (which is the abstract or free full text depending on the journal).</w:delText>
          </w:r>
        </w:del>
      </w:ins>
      <w:del w:id="987" w:author="דמיטרי רודין/Dmitry Rodin" w:date="2021-02-28T00:08:00Z">
        <w:r w:rsidR="00A667C1" w:rsidRPr="004A0CFE" w:rsidDel="00DC784C">
          <w:rPr>
            <w:rPrChange w:id="988" w:author="יעל מייזלס/Yael Maizels" w:date="2020-07-05T14:33:00Z">
              <w:rPr>
                <w:highlight w:val="yellow"/>
              </w:rPr>
            </w:rPrChange>
          </w:rPr>
          <w:delText xml:space="preserve"> </w:delText>
        </w:r>
        <w:commentRangeStart w:id="989"/>
        <w:r w:rsidR="00A667C1" w:rsidRPr="000A7B75" w:rsidDel="00DC784C">
          <w:rPr>
            <w:highlight w:val="yellow"/>
          </w:rPr>
          <w:delText xml:space="preserve">Cannabinoids are sorted according to the credibility of the relations between cannabinoid and disease. This </w:delText>
        </w:r>
        <w:commentRangeStart w:id="990"/>
        <w:r w:rsidR="00A667C1" w:rsidRPr="000A7B75" w:rsidDel="00DC784C">
          <w:rPr>
            <w:highlight w:val="yellow"/>
          </w:rPr>
          <w:delText>credibility</w:delText>
        </w:r>
        <w:commentRangeEnd w:id="990"/>
        <w:r w:rsidR="00A667C1" w:rsidRPr="000A7B75" w:rsidDel="00DC784C">
          <w:rPr>
            <w:highlight w:val="yellow"/>
          </w:rPr>
          <w:commentReference w:id="990"/>
        </w:r>
        <w:r w:rsidR="00A667C1" w:rsidRPr="000A7B75" w:rsidDel="00DC784C">
          <w:rPr>
            <w:highlight w:val="yellow"/>
          </w:rPr>
          <w:delText xml:space="preserve"> is defined by the score, that depends on number of papers that show effect of cannabinoid:</w:delText>
        </w:r>
      </w:del>
    </w:p>
    <w:p w14:paraId="4F8360C0" w14:textId="0831574D" w:rsidR="007C12D1" w:rsidRPr="000A7B75" w:rsidDel="00DC784C" w:rsidRDefault="00A667C1">
      <w:pPr>
        <w:spacing w:line="360" w:lineRule="auto"/>
        <w:jc w:val="center"/>
        <w:rPr>
          <w:del w:id="991" w:author="דמיטרי רודין/Dmitry Rodin" w:date="2021-02-28T00:08:00Z"/>
          <w:highlight w:val="yellow"/>
        </w:rPr>
      </w:pPr>
      <m:oMathPara>
        <m:oMath>
          <m:r>
            <w:del w:id="992" w:author="דמיטרי רודין/Dmitry Rodin" w:date="2021-02-28T00:08:00Z">
              <w:rPr>
                <w:rFonts w:ascii="Cambria Math" w:hAnsi="Cambria Math"/>
                <w:highlight w:val="yellow"/>
              </w:rPr>
              <m:t>Score = Σpositive in vitro + 2*Σpositive in vivo + 3*Σpositive in humans -</m:t>
            </w:del>
          </m:r>
        </m:oMath>
      </m:oMathPara>
    </w:p>
    <w:p w14:paraId="7E238774" w14:textId="499079E0" w:rsidR="007C12D1" w:rsidRPr="000A7B75" w:rsidDel="00DC784C" w:rsidRDefault="00A667C1">
      <w:pPr>
        <w:spacing w:line="360" w:lineRule="auto"/>
        <w:jc w:val="center"/>
        <w:rPr>
          <w:del w:id="993" w:author="דמיטרי רודין/Dmitry Rodin" w:date="2021-02-28T00:08:00Z"/>
          <w:highlight w:val="yellow"/>
        </w:rPr>
      </w:pPr>
      <w:del w:id="994" w:author="דמיטרי רודין/Dmitry Rodin" w:date="2021-02-28T00:08:00Z">
        <w:r w:rsidRPr="000A7B75" w:rsidDel="00DC784C">
          <w:rPr>
            <w:highlight w:val="yellow"/>
          </w:rPr>
          <w:delText xml:space="preserve">- </w:delText>
        </w:r>
        <m:oMath>
          <m:r>
            <w:rPr>
              <w:rFonts w:ascii="Cambria Math" w:hAnsi="Cambria Math"/>
              <w:highlight w:val="yellow"/>
            </w:rPr>
            <m:t>Σnegative in vitro + 2*Σnegative in vivo + 3*Σnegative in humans</m:t>
          </m:r>
          <w:commentRangeEnd w:id="989"/>
          <m:r>
            <m:rPr>
              <m:sty m:val="p"/>
            </m:rPr>
            <w:rPr>
              <w:rStyle w:val="CommentReference"/>
              <w:rFonts w:ascii="Cambria Math" w:eastAsia="Calibri" w:hAnsi="Cambria Math" w:cs="Calibri"/>
              <w:rtl/>
            </w:rPr>
            <w:commentReference w:id="989"/>
          </m:r>
        </m:oMath>
      </w:del>
    </w:p>
    <w:p w14:paraId="341067F3" w14:textId="7BF566BD" w:rsidR="007C12D1" w:rsidRPr="000A7B75" w:rsidDel="00DC784C" w:rsidRDefault="00A667C1">
      <w:pPr>
        <w:spacing w:line="360" w:lineRule="auto"/>
        <w:rPr>
          <w:del w:id="995" w:author="דמיטרי רודין/Dmitry Rodin" w:date="2021-02-28T00:08:00Z"/>
          <w:highlight w:val="yellow"/>
        </w:rPr>
      </w:pPr>
      <w:del w:id="996" w:author="דמיטרי רודין/Dmitry Rodin" w:date="2021-02-28T00:08:00Z">
        <w:r w:rsidRPr="000A7B75" w:rsidDel="00DC784C">
          <w:rPr>
            <w:noProof/>
            <w:highlight w:val="yellow"/>
          </w:rPr>
          <w:drawing>
            <wp:inline distT="114300" distB="114300" distL="114300" distR="114300" wp14:anchorId="0F46C3DE" wp14:editId="6148C248">
              <wp:extent cx="3506153" cy="374776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506153" cy="3747762"/>
                      </a:xfrm>
                      <a:prstGeom prst="rect">
                        <a:avLst/>
                      </a:prstGeom>
                      <a:ln/>
                    </pic:spPr>
                  </pic:pic>
                </a:graphicData>
              </a:graphic>
            </wp:inline>
          </w:drawing>
        </w:r>
      </w:del>
    </w:p>
    <w:p w14:paraId="7470A406" w14:textId="02C0837B" w:rsidR="007C12D1" w:rsidRPr="000A7B75" w:rsidDel="00DC784C" w:rsidRDefault="00A667C1">
      <w:pPr>
        <w:spacing w:line="360" w:lineRule="auto"/>
        <w:rPr>
          <w:del w:id="997" w:author="דמיטרי רודין/Dmitry Rodin" w:date="2021-02-28T00:08:00Z"/>
          <w:highlight w:val="yellow"/>
        </w:rPr>
      </w:pPr>
      <w:del w:id="998" w:author="דמיטרי רודין/Dmitry Rodin" w:date="2021-02-28T00:08:00Z">
        <w:r w:rsidRPr="000A7B75" w:rsidDel="00DC784C">
          <w:rPr>
            <w:highlight w:val="yellow"/>
          </w:rPr>
          <w:delText>Fig3. Web-interface of the database</w:delText>
        </w:r>
      </w:del>
    </w:p>
    <w:p w14:paraId="205176B6" w14:textId="1AA21072" w:rsidR="007C12D1" w:rsidRPr="004C3139" w:rsidDel="00DC784C" w:rsidRDefault="00A667C1">
      <w:pPr>
        <w:spacing w:line="360" w:lineRule="auto"/>
        <w:rPr>
          <w:del w:id="999" w:author="דמיטרי רודין/Dmitry Rodin" w:date="2021-02-28T00:08:00Z"/>
          <w:rPrChange w:id="1000" w:author="יעל מייזלס/Yael Maizels" w:date="2020-07-05T14:57:00Z">
            <w:rPr>
              <w:del w:id="1001" w:author="דמיטרי רודין/Dmitry Rodin" w:date="2021-02-28T00:08:00Z"/>
              <w:highlight w:val="yellow"/>
            </w:rPr>
          </w:rPrChange>
        </w:rPr>
      </w:pPr>
      <w:del w:id="1002" w:author="דמיטרי רודין/Dmitry Rodin" w:date="2021-02-28T00:08:00Z">
        <w:r w:rsidRPr="000A7B75" w:rsidDel="00DC784C">
          <w:rPr>
            <w:highlight w:val="yellow"/>
          </w:rPr>
          <w:delText xml:space="preserve">The web-interface also allows filtering the papers by study type (humans, in vivo, in vitro), by second condition or combinations studied, and also by number of patients in the study in case of human trials. We believe that this representation is an unbiased way to look at the data and get an overview about the field. </w:delText>
        </w:r>
      </w:del>
      <w:ins w:id="1003" w:author="יעל מייזלס/Yael Maizels" w:date="2020-07-05T14:37:00Z">
        <w:del w:id="1004" w:author="דמיטרי רודין/Dmitry Rodin" w:date="2021-02-28T00:08:00Z">
          <w:r w:rsidR="004A0CFE" w:rsidRPr="004C3139" w:rsidDel="00DC784C">
            <w:rPr>
              <w:rPrChange w:id="1005" w:author="יעל מייזלס/Yael Maizels" w:date="2020-07-05T14:57:00Z">
                <w:rPr>
                  <w:highlight w:val="yellow"/>
                </w:rPr>
              </w:rPrChange>
            </w:rPr>
            <w:delText>Therefore</w:delText>
          </w:r>
        </w:del>
      </w:ins>
      <w:ins w:id="1006" w:author="יעל מייזלס/Yael Maizels" w:date="2020-07-06T11:59:00Z">
        <w:del w:id="1007" w:author="דמיטרי רודין/Dmitry Rodin" w:date="2021-02-28T00:08:00Z">
          <w:r w:rsidR="00AC3A08" w:rsidDel="00DC784C">
            <w:delText xml:space="preserve">, the </w:delText>
          </w:r>
        </w:del>
      </w:ins>
      <w:ins w:id="1008" w:author="יעל מייזלס/Yael Maizels" w:date="2020-07-12T09:20:00Z">
        <w:del w:id="1009" w:author="דמיטרי רודין/Dmitry Rodin" w:date="2021-02-28T00:08:00Z">
          <w:r w:rsidR="00AA36EC" w:rsidDel="00DC784C">
            <w:delText>MCL</w:delText>
          </w:r>
        </w:del>
      </w:ins>
      <w:ins w:id="1010" w:author="יעל מייזלס/Yael Maizels" w:date="2020-07-05T14:37:00Z">
        <w:del w:id="1011" w:author="דמיטרי רודין/Dmitry Rodin" w:date="2021-02-28T00:08:00Z">
          <w:r w:rsidR="004A0CFE" w:rsidRPr="004C3139" w:rsidDel="00DC784C">
            <w:rPr>
              <w:rPrChange w:id="1012" w:author="יעל מייזלס/Yael Maizels" w:date="2020-07-05T14:57:00Z">
                <w:rPr>
                  <w:highlight w:val="yellow"/>
                </w:rPr>
              </w:rPrChange>
            </w:rPr>
            <w:delText xml:space="preserve"> allows many different options for filtered searches that give users both an overall view of the field and access to all freely available information for each specific</w:delText>
          </w:r>
        </w:del>
      </w:ins>
      <w:ins w:id="1013" w:author="יעל מייזלס/Yael Maizels" w:date="2020-07-05T14:38:00Z">
        <w:del w:id="1014" w:author="דמיטרי רודין/Dmitry Rodin" w:date="2021-02-28T00:08:00Z">
          <w:r w:rsidR="004A0CFE" w:rsidRPr="004C3139" w:rsidDel="00DC784C">
            <w:rPr>
              <w:rPrChange w:id="1015" w:author="יעל מייזלס/Yael Maizels" w:date="2020-07-05T14:57:00Z">
                <w:rPr>
                  <w:highlight w:val="yellow"/>
                </w:rPr>
              </w:rPrChange>
            </w:rPr>
            <w:delText xml:space="preserve"> study.</w:delText>
          </w:r>
        </w:del>
      </w:ins>
    </w:p>
    <w:p w14:paraId="530A5DAE" w14:textId="5DE228B1" w:rsidR="004A0CFE" w:rsidRPr="004C3139" w:rsidDel="00DC784C" w:rsidRDefault="004A0CFE">
      <w:pPr>
        <w:spacing w:line="360" w:lineRule="auto"/>
        <w:rPr>
          <w:ins w:id="1016" w:author="יעל מייזלס/Yael Maizels" w:date="2020-07-05T14:36:00Z"/>
          <w:del w:id="1017" w:author="דמיטרי רודין/Dmitry Rodin" w:date="2021-02-28T00:09:00Z"/>
          <w:rPrChange w:id="1018" w:author="יעל מייזלס/Yael Maizels" w:date="2020-07-05T14:57:00Z">
            <w:rPr>
              <w:ins w:id="1019" w:author="יעל מייזלס/Yael Maizels" w:date="2020-07-05T14:36:00Z"/>
              <w:del w:id="1020" w:author="דמיטרי רודין/Dmitry Rodin" w:date="2021-02-28T00:09:00Z"/>
              <w:highlight w:val="yellow"/>
            </w:rPr>
          </w:rPrChange>
        </w:rPr>
      </w:pPr>
      <w:ins w:id="1021" w:author="יעל מייזלס/Yael Maizels" w:date="2020-07-05T14:36:00Z">
        <w:del w:id="1022" w:author="דמיטרי רודין/Dmitry Rodin" w:date="2021-02-28T00:08:00Z">
          <w:r w:rsidRPr="004C3139" w:rsidDel="00DC784C">
            <w:rPr>
              <w:rPrChange w:id="1023" w:author="יעל מייזלס/Yael Maizels" w:date="2020-07-05T14:57:00Z">
                <w:rPr>
                  <w:highlight w:val="yellow"/>
                </w:rPr>
              </w:rPrChange>
            </w:rPr>
            <w:delText>In addition to the search functionality of the site,</w:delText>
          </w:r>
        </w:del>
      </w:ins>
      <w:ins w:id="1024" w:author="יעל מייזלס/Yael Maizels" w:date="2020-07-05T14:38:00Z">
        <w:del w:id="1025" w:author="דמיטרי רודין/Dmitry Rodin" w:date="2021-02-28T00:08:00Z">
          <w:r w:rsidRPr="004C3139" w:rsidDel="00DC784C">
            <w:rPr>
              <w:rPrChange w:id="1026" w:author="יעל מייזלס/Yael Maizels" w:date="2020-07-05T14:57:00Z">
                <w:rPr>
                  <w:highlight w:val="yellow"/>
                </w:rPr>
              </w:rPrChange>
            </w:rPr>
            <w:delText xml:space="preserve"> we have a page on the site called research trends.  This includes a table of all indications included in the database sorted by frequency.  This table gives </w:delText>
          </w:r>
        </w:del>
      </w:ins>
      <w:ins w:id="1027" w:author="יעל מייזלס/Yael Maizels" w:date="2020-07-05T14:39:00Z">
        <w:del w:id="1028" w:author="דמיטרי רודין/Dmitry Rodin" w:date="2021-02-28T00:08:00Z">
          <w:r w:rsidRPr="004C3139" w:rsidDel="00DC784C">
            <w:rPr>
              <w:rPrChange w:id="1029" w:author="יעל מייזלס/Yael Maizels" w:date="2020-07-05T14:57:00Z">
                <w:rPr>
                  <w:highlight w:val="yellow"/>
                </w:rPr>
              </w:rPrChange>
            </w:rPr>
            <w:delText xml:space="preserve">users a clear indication of which indications are most studied and gives the </w:delText>
          </w:r>
          <w:r w:rsidRPr="004C3139" w:rsidDel="00DC784C">
            <w:rPr>
              <w:rPrChange w:id="1030" w:author="יעל מייזלס/Yael Maizels" w:date="2020-07-05T14:57:00Z">
                <w:rPr>
                  <w:highlight w:val="yellow"/>
                </w:rPr>
              </w:rPrChange>
            </w:rPr>
            <w:lastRenderedPageBreak/>
            <w:delText>header with number of studies and their division by research model and effect.</w:delText>
          </w:r>
        </w:del>
      </w:ins>
      <w:ins w:id="1031" w:author="יעל מייזלס/Yael Maizels" w:date="2020-07-05T14:41:00Z">
        <w:del w:id="1032" w:author="דמיטרי רודין/Dmitry Rodin" w:date="2021-02-28T00:08:00Z">
          <w:r w:rsidR="004C3139" w:rsidRPr="004C3139" w:rsidDel="00DC784C">
            <w:rPr>
              <w:rPrChange w:id="1033" w:author="יעל מייזלס/Yael Maizels" w:date="2020-07-05T14:57:00Z">
                <w:rPr>
                  <w:highlight w:val="yellow"/>
                </w:rPr>
              </w:rPrChange>
            </w:rPr>
            <w:delText xml:space="preserve">  This table gives users a snapshot of the field which can be used to identify important trends without reading through hundreds of articles.</w:delText>
          </w:r>
        </w:del>
      </w:ins>
      <w:ins w:id="1034" w:author="יעל מייזלס/Yael Maizels" w:date="2020-07-05T14:42:00Z">
        <w:del w:id="1035" w:author="דמיטרי רודין/Dmitry Rodin" w:date="2021-02-28T00:08:00Z">
          <w:r w:rsidR="004C3139" w:rsidRPr="004C3139" w:rsidDel="00DC784C">
            <w:rPr>
              <w:rPrChange w:id="1036" w:author="יעל מייזלס/Yael Maizels" w:date="2020-07-05T14:57:00Z">
                <w:rPr>
                  <w:highlight w:val="yellow"/>
                </w:rPr>
              </w:rPrChange>
            </w:rPr>
            <w:delText xml:space="preserve"> (Fig 5)</w:delText>
          </w:r>
        </w:del>
      </w:ins>
      <w:ins w:id="1037" w:author="יעל מייזלס/Yael Maizels" w:date="2020-07-05T14:57:00Z">
        <w:del w:id="1038" w:author="דמיטרי רודין/Dmitry Rodin" w:date="2021-02-28T00:08:00Z">
          <w:r w:rsidR="004C3139" w:rsidDel="00DC784C">
            <w:delText xml:space="preserve">. </w:delText>
          </w:r>
          <w:r w:rsidR="004C3139" w:rsidRPr="004C3139" w:rsidDel="00DC784C">
            <w:rPr>
              <w:noProof/>
            </w:rPr>
            <w:drawing>
              <wp:inline distT="0" distB="0" distL="0" distR="0" wp14:anchorId="4856469A" wp14:editId="75E0E7AA">
                <wp:extent cx="5936615" cy="4431665"/>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4431665"/>
                        </a:xfrm>
                        <a:prstGeom prst="rect">
                          <a:avLst/>
                        </a:prstGeom>
                      </pic:spPr>
                    </pic:pic>
                  </a:graphicData>
                </a:graphic>
              </wp:inline>
            </w:drawing>
          </w:r>
        </w:del>
      </w:ins>
      <w:ins w:id="1039" w:author="יעל מייזלס/Yael Maizels" w:date="2020-07-05T14:42:00Z">
        <w:del w:id="1040" w:author="דמיטרי רודין/Dmitry Rodin" w:date="2021-02-28T00:08:00Z">
          <w:r w:rsidR="004C3139" w:rsidRPr="004C3139" w:rsidDel="00DC784C">
            <w:rPr>
              <w:rPrChange w:id="1041" w:author="יעל מייזלס/Yael Maizels" w:date="2020-07-05T14:57:00Z">
                <w:rPr>
                  <w:highlight w:val="yellow"/>
                </w:rPr>
              </w:rPrChange>
            </w:rPr>
            <w:delText xml:space="preserve">  This page also includes infographics that summarize important trends in cannabis research, such as the number of articles on each compound (Fig 6).  </w:delText>
          </w:r>
        </w:del>
      </w:ins>
      <w:ins w:id="1042" w:author="יעל מייזלס/Yael Maizels" w:date="2020-07-05T14:58:00Z">
        <w:del w:id="1043" w:author="דמיטרי רודין/Dmitry Rodin" w:date="2021-02-28T00:08:00Z">
          <w:r w:rsidR="004C3139" w:rsidRPr="004C3139" w:rsidDel="00DC784C">
            <w:rPr>
              <w:noProof/>
            </w:rPr>
            <w:drawing>
              <wp:inline distT="0" distB="0" distL="0" distR="0" wp14:anchorId="472AD371" wp14:editId="647F6EC2">
                <wp:extent cx="5936615" cy="278384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615" cy="2783840"/>
                        </a:xfrm>
                        <a:prstGeom prst="rect">
                          <a:avLst/>
                        </a:prstGeom>
                      </pic:spPr>
                    </pic:pic>
                  </a:graphicData>
                </a:graphic>
              </wp:inline>
            </w:drawing>
          </w:r>
        </w:del>
      </w:ins>
      <w:ins w:id="1044" w:author="יעל מייזלס/Yael Maizels" w:date="2020-07-05T14:42:00Z">
        <w:del w:id="1045" w:author="דמיטרי רודין/Dmitry Rodin" w:date="2021-02-28T00:08:00Z">
          <w:r w:rsidR="004C3139" w:rsidRPr="004C3139" w:rsidDel="00DC784C">
            <w:rPr>
              <w:rPrChange w:id="1046" w:author="יעל מייזלס/Yael Maizels" w:date="2020-07-05T14:57:00Z">
                <w:rPr>
                  <w:highlight w:val="yellow"/>
                </w:rPr>
              </w:rPrChange>
            </w:rPr>
            <w:delText xml:space="preserve"> This</w:delText>
          </w:r>
        </w:del>
      </w:ins>
      <w:ins w:id="1047" w:author="יעל מייזלס/Yael Maizels" w:date="2020-07-05T14:43:00Z">
        <w:del w:id="1048" w:author="דמיטרי רודין/Dmitry Rodin" w:date="2021-02-28T00:08:00Z">
          <w:r w:rsidR="004C3139" w:rsidRPr="004C3139" w:rsidDel="00DC784C">
            <w:rPr>
              <w:rPrChange w:id="1049" w:author="יעל מייזלס/Yael Maizels" w:date="2020-07-05T14:57:00Z">
                <w:rPr>
                  <w:highlight w:val="yellow"/>
                </w:rPr>
              </w:rPrChange>
            </w:rPr>
            <w:delText xml:space="preserve"> page is in development and we plan on adding more elements in the future.</w:delText>
          </w:r>
        </w:del>
      </w:ins>
    </w:p>
    <w:p w14:paraId="7043F9C2" w14:textId="1A9CC028" w:rsidR="007C12D1" w:rsidDel="00DC784C" w:rsidRDefault="00A667C1">
      <w:pPr>
        <w:spacing w:line="360" w:lineRule="auto"/>
        <w:rPr>
          <w:moveFrom w:id="1050" w:author="דמיטרי רודין/Dmitry Rodin" w:date="2021-02-28T00:19:00Z"/>
        </w:rPr>
      </w:pPr>
      <w:moveFromRangeStart w:id="1051" w:author="דמיטרי רודין/Dmitry Rodin" w:date="2021-02-28T00:19:00Z" w:name="move65363994"/>
      <w:moveFrom w:id="1052" w:author="דמיטרי רודין/Dmitry Rodin" w:date="2021-02-28T00:19:00Z">
        <w:r w:rsidRPr="000A7B75" w:rsidDel="00DC784C">
          <w:rPr>
            <w:highlight w:val="yellow"/>
          </w:rPr>
          <w:t>Data from the database can be downloaded in Excel in CSV format.</w:t>
        </w:r>
      </w:moveFrom>
    </w:p>
    <w:moveFromRangeEnd w:id="1051"/>
    <w:p w14:paraId="7AD178EA" w14:textId="484008E2" w:rsidR="007C12D1" w:rsidDel="00DC784C" w:rsidRDefault="007C12D1">
      <w:pPr>
        <w:spacing w:line="360" w:lineRule="auto"/>
        <w:rPr>
          <w:del w:id="1053" w:author="דמיטרי רודין/Dmitry Rodin" w:date="2021-02-28T00:09:00Z"/>
        </w:rPr>
      </w:pPr>
    </w:p>
    <w:p w14:paraId="5118A982" w14:textId="075604F8" w:rsidR="007C12D1" w:rsidRDefault="00A667C1">
      <w:pPr>
        <w:spacing w:line="360" w:lineRule="auto"/>
        <w:ind w:firstLine="567"/>
        <w:jc w:val="both"/>
        <w:rPr>
          <w:b/>
        </w:rPr>
      </w:pPr>
      <w:r>
        <w:rPr>
          <w:b/>
        </w:rPr>
        <w:t>APPLICATION</w:t>
      </w:r>
      <w:ins w:id="1054" w:author="דמיטרי רודין/Dmitry Rodin" w:date="2021-02-28T00:30:00Z">
        <w:r w:rsidR="008009D9">
          <w:rPr>
            <w:b/>
          </w:rPr>
          <w:t xml:space="preserve"> EXAMPLES</w:t>
        </w:r>
      </w:ins>
      <w:del w:id="1055" w:author="דמיטרי רודין/Dmitry Rodin" w:date="2021-02-28T00:10:00Z">
        <w:r w:rsidDel="00DC784C">
          <w:rPr>
            <w:b/>
          </w:rPr>
          <w:delText>S</w:delText>
        </w:r>
      </w:del>
      <w:del w:id="1056" w:author="דמיטרי רודין/Dmitry Rodin" w:date="2021-02-28T00:11:00Z">
        <w:r w:rsidDel="00DC784C">
          <w:rPr>
            <w:b/>
          </w:rPr>
          <w:tab/>
        </w:r>
      </w:del>
    </w:p>
    <w:p w14:paraId="3A2BCDD9" w14:textId="57C81AFF" w:rsidR="007C12D1" w:rsidRDefault="00A667C1">
      <w:pPr>
        <w:spacing w:line="360" w:lineRule="auto"/>
        <w:jc w:val="both"/>
      </w:pPr>
      <w:r>
        <w:t>We</w:t>
      </w:r>
      <w:commentRangeStart w:id="1057"/>
      <w:r>
        <w:t xml:space="preserve"> identified </w:t>
      </w:r>
      <w:commentRangeEnd w:id="1057"/>
      <w:r>
        <w:commentReference w:id="1057"/>
      </w:r>
      <w:r w:rsidRPr="00DC784C">
        <w:rPr>
          <w:highlight w:val="yellow"/>
          <w:rPrChange w:id="1058" w:author="דמיטרי רודין/Dmitry Rodin" w:date="2021-02-28T00:09:00Z">
            <w:rPr/>
          </w:rPrChange>
        </w:rPr>
        <w:t>403</w:t>
      </w:r>
      <w:r>
        <w:t xml:space="preserve"> articles that include information about treatment of </w:t>
      </w:r>
      <w:r w:rsidRPr="00DC784C">
        <w:rPr>
          <w:highlight w:val="yellow"/>
          <w:rPrChange w:id="1059" w:author="דמיטרי רודין/Dmitry Rodin" w:date="2021-02-28T00:10:00Z">
            <w:rPr/>
          </w:rPrChange>
        </w:rPr>
        <w:t>104</w:t>
      </w:r>
      <w:r>
        <w:t xml:space="preserve"> different </w:t>
      </w:r>
      <w:del w:id="1060" w:author="יעל מייזלס/Yael Maizels" w:date="2021-03-01T14:01:00Z">
        <w:r w:rsidDel="000E6456">
          <w:delText xml:space="preserve">diseases </w:delText>
        </w:r>
      </w:del>
      <w:ins w:id="1061" w:author="יעל מייזלס/Yael Maizels" w:date="2021-03-01T14:01:00Z">
        <w:r w:rsidR="000E6456">
          <w:t>indications</w:t>
        </w:r>
        <w:r w:rsidR="000E6456">
          <w:t xml:space="preserve"> </w:t>
        </w:r>
      </w:ins>
      <w:r>
        <w:t>by cannabinoids. Most of the papers relate to THC, CBD and their combination:</w:t>
      </w:r>
    </w:p>
    <w:p w14:paraId="3D84CDB5" w14:textId="77777777" w:rsidR="007C12D1" w:rsidRDefault="00A667C1" w:rsidP="000A7B75">
      <w:pPr>
        <w:spacing w:line="360" w:lineRule="auto"/>
        <w:jc w:val="center"/>
      </w:pPr>
      <w:commentRangeStart w:id="1062"/>
      <w:r>
        <w:rPr>
          <w:noProof/>
        </w:rPr>
        <w:drawing>
          <wp:inline distT="0" distB="0" distL="0" distR="0" wp14:anchorId="1346CF2F" wp14:editId="1E86F094">
            <wp:extent cx="4712677" cy="2833636"/>
            <wp:effectExtent l="0" t="0" r="0" b="0"/>
            <wp:docPr id="2" name="image4.png" descr="/var/folders/4t/mcmqqwxd2vv086kkdf1wndgh0000gn/T/com.microsoft.Word/Content.MSO/3CD7D295.tmp"/>
            <wp:cNvGraphicFramePr/>
            <a:graphic xmlns:a="http://schemas.openxmlformats.org/drawingml/2006/main">
              <a:graphicData uri="http://schemas.openxmlformats.org/drawingml/2006/picture">
                <pic:pic xmlns:pic="http://schemas.openxmlformats.org/drawingml/2006/picture">
                  <pic:nvPicPr>
                    <pic:cNvPr id="0" name="image4.png" descr="/var/folders/4t/mcmqqwxd2vv086kkdf1wndgh0000gn/T/com.microsoft.Word/Content.MSO/3CD7D295.tmp"/>
                    <pic:cNvPicPr preferRelativeResize="0"/>
                  </pic:nvPicPr>
                  <pic:blipFill>
                    <a:blip r:embed="rId19"/>
                    <a:srcRect/>
                    <a:stretch>
                      <a:fillRect/>
                    </a:stretch>
                  </pic:blipFill>
                  <pic:spPr>
                    <a:xfrm>
                      <a:off x="0" y="0"/>
                      <a:ext cx="4727325" cy="2842444"/>
                    </a:xfrm>
                    <a:prstGeom prst="rect">
                      <a:avLst/>
                    </a:prstGeom>
                    <a:ln/>
                  </pic:spPr>
                </pic:pic>
              </a:graphicData>
            </a:graphic>
          </wp:inline>
        </w:drawing>
      </w:r>
    </w:p>
    <w:p w14:paraId="2AD4645C" w14:textId="77777777" w:rsidR="00D45068" w:rsidRDefault="00D45068" w:rsidP="000A7B75">
      <w:pPr>
        <w:spacing w:line="360" w:lineRule="auto"/>
        <w:jc w:val="center"/>
      </w:pPr>
      <w:r>
        <w:t xml:space="preserve">Fig. </w:t>
      </w:r>
      <w:r w:rsidR="004B3BCE">
        <w:t>4. Number of articles related to various cannabinoids</w:t>
      </w:r>
      <w:commentRangeEnd w:id="1062"/>
      <w:r w:rsidR="00D11E53">
        <w:rPr>
          <w:rStyle w:val="CommentReference"/>
        </w:rPr>
        <w:commentReference w:id="1062"/>
      </w:r>
    </w:p>
    <w:p w14:paraId="311ADB77" w14:textId="0C512BDB" w:rsidR="007C12D1" w:rsidRDefault="00A667C1" w:rsidP="00D45068">
      <w:pPr>
        <w:spacing w:line="360" w:lineRule="auto"/>
        <w:jc w:val="both"/>
      </w:pPr>
      <w:r>
        <w:t>Based on our application we were able to see several trends in the data regarding medical cannabis use.</w:t>
      </w:r>
      <w:r w:rsidR="00D45068">
        <w:t xml:space="preserve"> </w:t>
      </w:r>
      <w:r>
        <w:t>In this section we will describe several examples of trends we were able to extract in the field of medical cannabis research that give us more insight into the field. These trends are another demonstration of the utility of this applicatio</w:t>
      </w:r>
      <w:ins w:id="1063" w:author="יעל מייזלס/Yael Maizels" w:date="2021-03-01T14:03:00Z">
        <w:r w:rsidR="000E6456">
          <w:t>n.</w:t>
        </w:r>
      </w:ins>
      <w:del w:id="1064" w:author="יעל מייזלס/Yael Maizels" w:date="2021-03-01T14:03:00Z">
        <w:r w:rsidDel="000E6456">
          <w:delText xml:space="preserve">n beyond </w:delText>
        </w:r>
        <w:commentRangeStart w:id="1065"/>
        <w:r w:rsidDel="000E6456">
          <w:delText>being a tool which allows easy access to the existing scientific literature.</w:delText>
        </w:r>
        <w:commentRangeEnd w:id="1065"/>
        <w:r w:rsidR="00D45068" w:rsidDel="000E6456">
          <w:delText xml:space="preserve"> </w:delText>
        </w:r>
        <w:r w:rsidDel="000E6456">
          <w:commentReference w:id="1065"/>
        </w:r>
      </w:del>
    </w:p>
    <w:p w14:paraId="6E6226FD" w14:textId="5B19B307" w:rsidR="007C12D1" w:rsidRDefault="00A667C1" w:rsidP="00D45068">
      <w:pPr>
        <w:spacing w:line="360" w:lineRule="auto"/>
        <w:jc w:val="both"/>
      </w:pPr>
      <w:r>
        <w:t xml:space="preserve">This tool </w:t>
      </w:r>
      <w:del w:id="1066" w:author="יעל מייזלס/Yael Maizels" w:date="2021-03-01T14:03:00Z">
        <w:r w:rsidDel="000E6456">
          <w:delText>gave us the big picture of which symptoms and conditions</w:delText>
        </w:r>
      </w:del>
      <w:ins w:id="1067" w:author="יעל מייזלס/Yael Maizels" w:date="2021-03-01T14:03:00Z">
        <w:r w:rsidR="000E6456">
          <w:t>can identify which indications</w:t>
        </w:r>
      </w:ins>
      <w:r>
        <w:t xml:space="preserve"> are subject to the most intensive research.</w:t>
      </w:r>
      <w:r w:rsidR="00D45068">
        <w:t xml:space="preserve"> </w:t>
      </w:r>
      <w:commentRangeStart w:id="1068"/>
      <w:r>
        <w:t>We found out that inflammation, pain, cancer, nausea, anxiety and multiple sclerosis are the indications that have the highest number of research items</w:t>
      </w:r>
      <w:r w:rsidR="00D45068">
        <w:t xml:space="preserve"> </w:t>
      </w:r>
      <w:commentRangeEnd w:id="1068"/>
      <w:r w:rsidR="000E6456">
        <w:rPr>
          <w:rStyle w:val="CommentReference"/>
          <w:rFonts w:ascii="Calibri" w:eastAsia="Calibri" w:hAnsi="Calibri" w:cs="Calibri"/>
        </w:rPr>
        <w:commentReference w:id="1068"/>
      </w:r>
      <w:r>
        <w:t>This type of data can help identify which areas are best understood and therefore have the clearest clinical applications.</w:t>
      </w:r>
      <w:r w:rsidR="00D45068">
        <w:t xml:space="preserve"> </w:t>
      </w:r>
      <w:r>
        <w:t xml:space="preserve">For example, cannabis is regularly prescribed for pain, especially for chemotherapy patients and it is legal for use in treating multiple sclerosis in Canada []. On the other </w:t>
      </w:r>
      <w:r w:rsidR="004B3BCE">
        <w:t>hand,</w:t>
      </w:r>
      <w:r>
        <w:t xml:space="preserve"> it may also reveal areas of research that are still undeveloped which can highlight new frontiers in cannabis research</w:t>
      </w:r>
      <w:ins w:id="1069" w:author="יעל מייזלס/Yael Maizels" w:date="2021-03-01T14:05:00Z">
        <w:r w:rsidR="00B5238B">
          <w:t xml:space="preserve">, </w:t>
        </w:r>
        <w:commentRangeStart w:id="1070"/>
        <w:r w:rsidR="00B5238B">
          <w:t>or areas where there is promising in vitro evidence that can be furth</w:t>
        </w:r>
      </w:ins>
      <w:ins w:id="1071" w:author="יעל מייזלס/Yael Maizels" w:date="2021-03-01T14:06:00Z">
        <w:r w:rsidR="00B5238B">
          <w:t>er established in animal models and clinical trials</w:t>
        </w:r>
        <w:commentRangeEnd w:id="1070"/>
        <w:r w:rsidR="00B5238B">
          <w:rPr>
            <w:rStyle w:val="CommentReference"/>
            <w:rFonts w:ascii="Calibri" w:eastAsia="Calibri" w:hAnsi="Calibri" w:cs="Calibri"/>
          </w:rPr>
          <w:commentReference w:id="1070"/>
        </w:r>
      </w:ins>
      <w:del w:id="1072" w:author="יעל מייזלס/Yael Maizels" w:date="2021-03-01T14:05:00Z">
        <w:r w:rsidDel="00B5238B">
          <w:delText>.</w:delText>
        </w:r>
      </w:del>
    </w:p>
    <w:p w14:paraId="467EB20B" w14:textId="77777777" w:rsidR="007C12D1" w:rsidRDefault="00A667C1" w:rsidP="000A7B75">
      <w:pPr>
        <w:spacing w:line="360" w:lineRule="auto"/>
      </w:pPr>
      <w:commentRangeStart w:id="1073"/>
      <w:commentRangeStart w:id="1074"/>
      <w:r>
        <w:rPr>
          <w:noProof/>
        </w:rPr>
        <w:lastRenderedPageBreak/>
        <w:drawing>
          <wp:inline distT="0" distB="0" distL="0" distR="0" wp14:anchorId="4545B673" wp14:editId="1E7540E2">
            <wp:extent cx="5144756" cy="3104941"/>
            <wp:effectExtent l="0" t="0" r="0" b="0"/>
            <wp:docPr id="5" name="image1.png" descr="/var/folders/4t/mcmqqwxd2vv086kkdf1wndgh0000gn/T/com.microsoft.Word/Content.MSO/B36F759D.tmp"/>
            <wp:cNvGraphicFramePr/>
            <a:graphic xmlns:a="http://schemas.openxmlformats.org/drawingml/2006/main">
              <a:graphicData uri="http://schemas.openxmlformats.org/drawingml/2006/picture">
                <pic:pic xmlns:pic="http://schemas.openxmlformats.org/drawingml/2006/picture">
                  <pic:nvPicPr>
                    <pic:cNvPr id="0" name="image1.png" descr="/var/folders/4t/mcmqqwxd2vv086kkdf1wndgh0000gn/T/com.microsoft.Word/Content.MSO/B36F759D.tmp"/>
                    <pic:cNvPicPr preferRelativeResize="0"/>
                  </pic:nvPicPr>
                  <pic:blipFill>
                    <a:blip r:embed="rId20"/>
                    <a:srcRect/>
                    <a:stretch>
                      <a:fillRect/>
                    </a:stretch>
                  </pic:blipFill>
                  <pic:spPr>
                    <a:xfrm>
                      <a:off x="0" y="0"/>
                      <a:ext cx="5160098" cy="3114200"/>
                    </a:xfrm>
                    <a:prstGeom prst="rect">
                      <a:avLst/>
                    </a:prstGeom>
                    <a:ln/>
                  </pic:spPr>
                </pic:pic>
              </a:graphicData>
            </a:graphic>
          </wp:inline>
        </w:drawing>
      </w:r>
    </w:p>
    <w:p w14:paraId="05812CD6" w14:textId="77777777" w:rsidR="00D45068" w:rsidRDefault="00D45068" w:rsidP="000A7B75">
      <w:pPr>
        <w:spacing w:line="360" w:lineRule="auto"/>
        <w:jc w:val="center"/>
      </w:pPr>
      <w:r>
        <w:t xml:space="preserve">Fig. 5 </w:t>
      </w:r>
      <w:r w:rsidR="00D11E53">
        <w:t>Number of research items related to most intensively studied symptoms and conditions</w:t>
      </w:r>
      <w:commentRangeEnd w:id="1073"/>
      <w:r w:rsidR="00D11E53">
        <w:rPr>
          <w:rStyle w:val="CommentReference"/>
        </w:rPr>
        <w:commentReference w:id="1073"/>
      </w:r>
      <w:commentRangeEnd w:id="1074"/>
      <w:r w:rsidR="00B5238B">
        <w:rPr>
          <w:rStyle w:val="CommentReference"/>
          <w:rFonts w:ascii="Calibri" w:eastAsia="Calibri" w:hAnsi="Calibri" w:cs="Calibri"/>
        </w:rPr>
        <w:commentReference w:id="1074"/>
      </w:r>
    </w:p>
    <w:p w14:paraId="47A1C33E" w14:textId="77777777" w:rsidR="007C12D1" w:rsidRDefault="00A667C1" w:rsidP="00D45068">
      <w:pPr>
        <w:spacing w:line="360" w:lineRule="auto"/>
        <w:jc w:val="both"/>
      </w:pPr>
      <w:commentRangeStart w:id="1075"/>
      <w:r>
        <w:t xml:space="preserve">Moreover, our system makes it possible to look at diseases known to be controversial in cannabis research in a new way. For example, there is a lot of discussion on the effect of cannabis on schizophrenia, namely that it can have both positive and negative effects. We identified that this controversy is explained by the fact that different cannabinoids have different effects on this disease: there are 7 papers describing effect of CBD on schizophrenia and among them there are 5 papers with positive [] and 2 papers with no effect []. On the contrary, there are 9 papers on THC </w:t>
      </w:r>
      <w:commentRangeStart w:id="1076"/>
      <w:r>
        <w:t>and its effect on schizophrenia and 8 of them show negative effect [].</w:t>
      </w:r>
      <w:commentRangeEnd w:id="1075"/>
      <w:r w:rsidR="00B5238B">
        <w:rPr>
          <w:rStyle w:val="CommentReference"/>
          <w:rFonts w:ascii="Calibri" w:eastAsia="Calibri" w:hAnsi="Calibri" w:cs="Calibri"/>
        </w:rPr>
        <w:commentReference w:id="1075"/>
      </w:r>
    </w:p>
    <w:p w14:paraId="23CBEF87" w14:textId="12C7C73D" w:rsidR="007C12D1" w:rsidRDefault="00A667C1" w:rsidP="00D45068">
      <w:pPr>
        <w:spacing w:line="360" w:lineRule="auto"/>
        <w:jc w:val="both"/>
      </w:pPr>
      <w:r>
        <w:t>Another application of our data is that it can</w:t>
      </w:r>
      <w:r w:rsidR="00D45068">
        <w:t xml:space="preserve"> </w:t>
      </w:r>
      <w:r>
        <w:t xml:space="preserve">identify larger trends that are consistently shown in a variety of diseases. Analysis of side effects identified in human trials show that the most common side effects regardless the disease studied are dizziness, vomiting, fatigue, drowsiness, and nausea which indicates that cannabis causes these side effects </w:t>
      </w:r>
      <w:r w:rsidR="00D11E53">
        <w:t>irrespective</w:t>
      </w:r>
      <w:r>
        <w:t xml:space="preserve"> of disease.</w:t>
      </w:r>
      <w:r w:rsidR="00D45068">
        <w:t xml:space="preserve"> </w:t>
      </w:r>
    </w:p>
    <w:p w14:paraId="61B0C4E4" w14:textId="77777777" w:rsidR="007C12D1" w:rsidRDefault="00A667C1" w:rsidP="000A7B75">
      <w:pPr>
        <w:spacing w:line="360" w:lineRule="auto"/>
        <w:jc w:val="center"/>
      </w:pPr>
      <w:commentRangeStart w:id="1077"/>
      <w:r>
        <w:rPr>
          <w:noProof/>
        </w:rPr>
        <w:drawing>
          <wp:inline distT="0" distB="0" distL="0" distR="0" wp14:anchorId="63DD08B7" wp14:editId="31A44E04">
            <wp:extent cx="4622241" cy="2351314"/>
            <wp:effectExtent l="0" t="0" r="0" b="0"/>
            <wp:docPr id="4" name="image2.png" descr="/var/folders/4t/mcmqqwxd2vv086kkdf1wndgh0000gn/T/com.microsoft.Word/Content.MSO/584A76B3.tmp"/>
            <wp:cNvGraphicFramePr/>
            <a:graphic xmlns:a="http://schemas.openxmlformats.org/drawingml/2006/main">
              <a:graphicData uri="http://schemas.openxmlformats.org/drawingml/2006/picture">
                <pic:pic xmlns:pic="http://schemas.openxmlformats.org/drawingml/2006/picture">
                  <pic:nvPicPr>
                    <pic:cNvPr id="0" name="image2.png" descr="/var/folders/4t/mcmqqwxd2vv086kkdf1wndgh0000gn/T/com.microsoft.Word/Content.MSO/584A76B3.tmp"/>
                    <pic:cNvPicPr preferRelativeResize="0"/>
                  </pic:nvPicPr>
                  <pic:blipFill>
                    <a:blip r:embed="rId21"/>
                    <a:srcRect/>
                    <a:stretch>
                      <a:fillRect/>
                    </a:stretch>
                  </pic:blipFill>
                  <pic:spPr>
                    <a:xfrm>
                      <a:off x="0" y="0"/>
                      <a:ext cx="4634969" cy="2357788"/>
                    </a:xfrm>
                    <a:prstGeom prst="rect">
                      <a:avLst/>
                    </a:prstGeom>
                    <a:ln/>
                  </pic:spPr>
                </pic:pic>
              </a:graphicData>
            </a:graphic>
          </wp:inline>
        </w:drawing>
      </w:r>
    </w:p>
    <w:p w14:paraId="66174C61" w14:textId="15331AB2" w:rsidR="00D11E53" w:rsidRDefault="00D45068" w:rsidP="000A7B75">
      <w:pPr>
        <w:spacing w:line="360" w:lineRule="auto"/>
        <w:jc w:val="center"/>
      </w:pPr>
      <w:r>
        <w:t xml:space="preserve">Fig. 6 </w:t>
      </w:r>
      <w:r w:rsidR="00D11E53">
        <w:t>Most common side effects of cannabis treatment regardless of the disease</w:t>
      </w:r>
      <w:commentRangeEnd w:id="1077"/>
      <w:r w:rsidR="00D11E53">
        <w:rPr>
          <w:rStyle w:val="CommentReference"/>
        </w:rPr>
        <w:commentReference w:id="1077"/>
      </w:r>
      <w:commentRangeEnd w:id="1076"/>
      <w:r w:rsidR="00B5238B">
        <w:rPr>
          <w:rStyle w:val="CommentReference"/>
          <w:rFonts w:ascii="Calibri" w:eastAsia="Calibri" w:hAnsi="Calibri" w:cs="Calibri"/>
        </w:rPr>
        <w:commentReference w:id="1076"/>
      </w:r>
    </w:p>
    <w:p w14:paraId="26DA0453" w14:textId="6484F151" w:rsidR="007C12D1" w:rsidDel="00DC784C" w:rsidRDefault="00A667C1" w:rsidP="000A7B75">
      <w:pPr>
        <w:spacing w:line="360" w:lineRule="auto"/>
        <w:rPr>
          <w:del w:id="1078" w:author="דמיטרי רודין/Dmitry Rodin" w:date="2021-02-28T00:12:00Z"/>
        </w:rPr>
      </w:pPr>
      <w:del w:id="1079" w:author="דמיטרי רודין/Dmitry Rodin" w:date="2021-02-28T00:12:00Z">
        <w:r w:rsidDel="00DC784C">
          <w:lastRenderedPageBreak/>
          <w:delText>Another interesting result is related to route of administration. Most of the studies use oral, IP, IV and or</w:delText>
        </w:r>
        <w:r w:rsidR="00D11E53" w:rsidDel="00DC784C">
          <w:delText>o</w:delText>
        </w:r>
        <w:r w:rsidDel="00DC784C">
          <w:delText xml:space="preserve">mucosal spray routes. </w:delText>
        </w:r>
      </w:del>
    </w:p>
    <w:p w14:paraId="14E4AAE3" w14:textId="5B4447BA" w:rsidR="007C12D1" w:rsidDel="00DC784C" w:rsidRDefault="00A667C1" w:rsidP="000A7B75">
      <w:pPr>
        <w:spacing w:line="360" w:lineRule="auto"/>
        <w:rPr>
          <w:del w:id="1080" w:author="דמיטרי רודין/Dmitry Rodin" w:date="2021-02-28T00:12:00Z"/>
        </w:rPr>
      </w:pPr>
      <w:del w:id="1081" w:author="דמיטרי רודין/Dmitry Rodin" w:date="2021-02-28T00:12:00Z">
        <w:r w:rsidDel="00DC784C">
          <w:rPr>
            <w:noProof/>
          </w:rPr>
          <w:drawing>
            <wp:inline distT="0" distB="0" distL="0" distR="0" wp14:anchorId="5B11D345" wp14:editId="55E2D91A">
              <wp:extent cx="5315730" cy="2697322"/>
              <wp:effectExtent l="0" t="0" r="0" b="0"/>
              <wp:docPr id="6" name="image3.png" descr="/var/folders/4t/mcmqqwxd2vv086kkdf1wndgh0000gn/T/com.microsoft.Word/Content.MSO/18121639.tmp"/>
              <wp:cNvGraphicFramePr/>
              <a:graphic xmlns:a="http://schemas.openxmlformats.org/drawingml/2006/main">
                <a:graphicData uri="http://schemas.openxmlformats.org/drawingml/2006/picture">
                  <pic:pic xmlns:pic="http://schemas.openxmlformats.org/drawingml/2006/picture">
                    <pic:nvPicPr>
                      <pic:cNvPr id="0" name="image3.png" descr="/var/folders/4t/mcmqqwxd2vv086kkdf1wndgh0000gn/T/com.microsoft.Word/Content.MSO/18121639.tmp"/>
                      <pic:cNvPicPr preferRelativeResize="0"/>
                    </pic:nvPicPr>
                    <pic:blipFill>
                      <a:blip r:embed="rId22"/>
                      <a:srcRect/>
                      <a:stretch>
                        <a:fillRect/>
                      </a:stretch>
                    </pic:blipFill>
                    <pic:spPr>
                      <a:xfrm>
                        <a:off x="0" y="0"/>
                        <a:ext cx="5315730" cy="2697322"/>
                      </a:xfrm>
                      <a:prstGeom prst="rect">
                        <a:avLst/>
                      </a:prstGeom>
                      <a:ln/>
                    </pic:spPr>
                  </pic:pic>
                </a:graphicData>
              </a:graphic>
            </wp:inline>
          </w:drawing>
        </w:r>
      </w:del>
    </w:p>
    <w:p w14:paraId="237C8BED" w14:textId="62231641" w:rsidR="00D45068" w:rsidDel="00DC784C" w:rsidRDefault="00D45068" w:rsidP="000A7B75">
      <w:pPr>
        <w:spacing w:line="360" w:lineRule="auto"/>
        <w:jc w:val="center"/>
        <w:rPr>
          <w:del w:id="1082" w:author="דמיטרי רודין/Dmitry Rodin" w:date="2021-02-28T00:12:00Z"/>
        </w:rPr>
      </w:pPr>
      <w:bookmarkStart w:id="1083" w:name="_gjdgxs" w:colFirst="0" w:colLast="0"/>
      <w:bookmarkEnd w:id="1083"/>
      <w:del w:id="1084" w:author="דמיטרי רודין/Dmitry Rodin" w:date="2021-02-28T00:12:00Z">
        <w:r w:rsidDel="00DC784C">
          <w:delText xml:space="preserve">Fig. 7 </w:delText>
        </w:r>
        <w:r w:rsidR="00A667C1" w:rsidDel="00DC784C">
          <w:delText>Most common routes of administration of cannabis and its derivatives</w:delText>
        </w:r>
      </w:del>
    </w:p>
    <w:p w14:paraId="7C10C52E" w14:textId="32FA3495" w:rsidR="007C12D1" w:rsidDel="00DC784C" w:rsidRDefault="00A667C1" w:rsidP="000A7B75">
      <w:pPr>
        <w:spacing w:line="360" w:lineRule="auto"/>
        <w:rPr>
          <w:del w:id="1085" w:author="דמיטרי רודין/Dmitry Rodin" w:date="2021-02-28T00:12:00Z"/>
        </w:rPr>
      </w:pPr>
      <w:del w:id="1086" w:author="דמיטרי רודין/Dmitry Rodin" w:date="2021-02-28T00:12:00Z">
        <w:r w:rsidDel="00DC784C">
          <w:delText>However, almost all studies that used IV route failed regardless the disease studied, mostly because of adverse side effects [] (figure to be here). The number of the papers in this case is low, as not all authors describe route of administration in the abstracts.</w:delText>
        </w:r>
      </w:del>
    </w:p>
    <w:p w14:paraId="2A697DDB" w14:textId="77777777" w:rsidR="007C12D1" w:rsidRDefault="007C12D1" w:rsidP="000A7B75">
      <w:pPr>
        <w:spacing w:line="360" w:lineRule="auto"/>
      </w:pPr>
      <w:bookmarkStart w:id="1087" w:name="_vcdyn0in1bbt" w:colFirst="0" w:colLast="0"/>
      <w:bookmarkEnd w:id="1087"/>
    </w:p>
    <w:p w14:paraId="33709BE2" w14:textId="53CA44C1" w:rsidR="007C12D1" w:rsidRDefault="00A667C1" w:rsidP="000A7B75">
      <w:pPr>
        <w:spacing w:line="360" w:lineRule="auto"/>
      </w:pPr>
      <w:bookmarkStart w:id="1088" w:name="_9dx0pipam5a" w:colFirst="0" w:colLast="0"/>
      <w:bookmarkEnd w:id="1088"/>
      <w:del w:id="1089" w:author="דמיטרי רודין/Dmitry Rodin" w:date="2021-02-28T00:38:00Z">
        <w:r w:rsidDel="008009D9">
          <w:rPr>
            <w:b/>
          </w:rPr>
          <w:delText>DISCUSSION</w:delText>
        </w:r>
      </w:del>
      <w:bookmarkStart w:id="1090" w:name="_qcbgxvv80j27" w:colFirst="0" w:colLast="0"/>
      <w:bookmarkEnd w:id="1090"/>
      <w:ins w:id="1091" w:author="דמיטרי רודין/Dmitry Rodin" w:date="2021-02-28T00:43:00Z">
        <w:r w:rsidR="00E23104">
          <w:rPr>
            <w:b/>
          </w:rPr>
          <w:t>Conclusion</w:t>
        </w:r>
      </w:ins>
    </w:p>
    <w:p w14:paraId="0218F88F" w14:textId="62CF39CE" w:rsidR="007C12D1" w:rsidDel="00E23104" w:rsidRDefault="00895135">
      <w:pPr>
        <w:spacing w:line="360" w:lineRule="auto"/>
        <w:jc w:val="both"/>
        <w:rPr>
          <w:del w:id="1092" w:author="דמיטרי רודין/Dmitry Rodin" w:date="2021-02-28T00:39:00Z"/>
        </w:rPr>
      </w:pPr>
      <w:moveToRangeStart w:id="1093" w:author="יעל מייזלס/Yael Maizels" w:date="2020-07-12T09:26:00Z" w:name="move45438433"/>
      <w:commentRangeStart w:id="1094"/>
      <w:moveTo w:id="1095" w:author="יעל מייזלס/Yael Maizels" w:date="2020-07-12T09:26:00Z">
        <w:r>
          <w:t>The scientific literature in every field is exploding at a pace of about 1 million papers a year (</w:t>
        </w:r>
        <w:proofErr w:type="spellStart"/>
        <w:r>
          <w:t>Extance</w:t>
        </w:r>
        <w:proofErr w:type="spellEnd"/>
        <w:r>
          <w:t>, 2018). It is becoming increasingly difficult for researchers to stay informed of the most relevant developments in their field and to accurately survey the literature when beginning new projects.</w:t>
        </w:r>
        <w:commentRangeEnd w:id="1094"/>
        <w:r>
          <w:rPr>
            <w:rStyle w:val="CommentReference"/>
            <w:rFonts w:ascii="Calibri" w:eastAsia="Calibri" w:hAnsi="Calibri" w:cs="Calibri"/>
          </w:rPr>
          <w:commentReference w:id="1094"/>
        </w:r>
        <w:r>
          <w:t xml:space="preserve"> </w:t>
        </w:r>
      </w:moveTo>
      <w:moveToRangeEnd w:id="1093"/>
      <w:del w:id="1096" w:author="דמיטרי רודין/Dmitry Rodin" w:date="2021-02-28T00:35:00Z">
        <w:r w:rsidR="00A667C1" w:rsidDel="008009D9">
          <w:delText xml:space="preserve"> </w:delText>
        </w:r>
      </w:del>
      <w:del w:id="1097" w:author="יעל מייזלס/Yael Maizels" w:date="2020-07-12T09:10:00Z">
        <w:r w:rsidR="00A667C1" w:rsidDel="00EF7149">
          <w:delText xml:space="preserve">Our </w:delText>
        </w:r>
        <w:commentRangeStart w:id="1098"/>
        <w:r w:rsidR="00A667C1" w:rsidDel="00EF7149">
          <w:delText>database</w:delText>
        </w:r>
      </w:del>
      <w:ins w:id="1099" w:author="יעל מייזלס/Yael Maizels" w:date="2020-07-12T09:10:00Z">
        <w:r w:rsidR="00EF7149">
          <w:t xml:space="preserve">The </w:t>
        </w:r>
      </w:ins>
      <w:ins w:id="1100" w:author="יעל מייזלס/Yael Maizels" w:date="2020-07-12T09:18:00Z">
        <w:r w:rsidR="00AA36EC">
          <w:t>MCL</w:t>
        </w:r>
      </w:ins>
      <w:r w:rsidR="00A667C1">
        <w:t xml:space="preserve"> </w:t>
      </w:r>
      <w:commentRangeEnd w:id="1098"/>
      <w:r w:rsidR="009A5490">
        <w:rPr>
          <w:rStyle w:val="CommentReference"/>
          <w:rFonts w:ascii="Calibri" w:eastAsia="Calibri" w:hAnsi="Calibri" w:cs="Calibri"/>
        </w:rPr>
        <w:commentReference w:id="1098"/>
      </w:r>
      <w:r w:rsidR="00A667C1">
        <w:t xml:space="preserve">contains a curated collection of articles about </w:t>
      </w:r>
      <w:del w:id="1101" w:author="דמיטרי רודין/Dmitry Rodin" w:date="2021-02-28T00:30:00Z">
        <w:r w:rsidR="00A667C1" w:rsidDel="008009D9">
          <w:delText xml:space="preserve">cannabis </w:delText>
        </w:r>
      </w:del>
      <w:ins w:id="1102" w:author="דמיטרי רודין/Dmitry Rodin" w:date="2021-02-28T00:30:00Z">
        <w:r w:rsidR="008009D9">
          <w:t xml:space="preserve">cannabinoid </w:t>
        </w:r>
      </w:ins>
      <w:r w:rsidR="00A667C1">
        <w:t xml:space="preserve">use for </w:t>
      </w:r>
      <w:del w:id="1103" w:author="דמיטרי רודין/Dmitry Rodin" w:date="2021-02-28T00:30:00Z">
        <w:r w:rsidR="00A667C1" w:rsidDel="008009D9">
          <w:delText xml:space="preserve">treating </w:delText>
        </w:r>
      </w:del>
      <w:r w:rsidR="00A667C1">
        <w:t>disease</w:t>
      </w:r>
      <w:ins w:id="1104" w:author="דמיטרי רודין/Dmitry Rodin" w:date="2021-02-28T00:30:00Z">
        <w:r w:rsidR="008009D9">
          <w:t xml:space="preserve"> treatment</w:t>
        </w:r>
      </w:ins>
      <w:ins w:id="1105" w:author="דמיטרי רודין/Dmitry Rodin" w:date="2021-02-28T00:31:00Z">
        <w:r w:rsidR="008009D9">
          <w:t xml:space="preserve">. </w:t>
        </w:r>
      </w:ins>
      <w:del w:id="1106" w:author="דמיטרי רודין/Dmitry Rodin" w:date="2021-02-28T00:31:00Z">
        <w:r w:rsidR="00A667C1" w:rsidDel="008009D9">
          <w:delText>.</w:delText>
        </w:r>
        <w:r w:rsidR="00D45068" w:rsidDel="008009D9">
          <w:delText xml:space="preserve"> Its automated filtering approach</w:delText>
        </w:r>
        <w:r w:rsidR="00A667C1" w:rsidDel="008009D9">
          <w:delText xml:space="preserve"> creates a collection of the most relevant papers for cannabis research in disease</w:delText>
        </w:r>
        <w:r w:rsidR="00D45068" w:rsidDel="008009D9">
          <w:delText xml:space="preserve"> treatment</w:delText>
        </w:r>
        <w:r w:rsidR="00A667C1" w:rsidDel="008009D9">
          <w:delText xml:space="preserve"> and safety.</w:delText>
        </w:r>
        <w:r w:rsidR="00D45068" w:rsidDel="008009D9">
          <w:delText xml:space="preserve"> </w:delText>
        </w:r>
        <w:r w:rsidR="00A667C1" w:rsidDel="008009D9">
          <w:delText xml:space="preserve">This is a </w:delText>
        </w:r>
      </w:del>
      <w:ins w:id="1107" w:author="יעל מייזלס/Yael Maizels" w:date="2020-07-12T09:11:00Z">
        <w:del w:id="1108" w:author="דמיטרי רודין/Dmitry Rodin" w:date="2021-02-28T00:31:00Z">
          <w:r w:rsidR="00EF7149" w:rsidDel="008009D9">
            <w:delText>usefull</w:delText>
          </w:r>
        </w:del>
      </w:ins>
      <w:commentRangeStart w:id="1109"/>
      <w:del w:id="1110" w:author="דמיטרי רודין/Dmitry Rodin" w:date="2021-02-28T00:31:00Z">
        <w:r w:rsidR="00A667C1" w:rsidDel="008009D9">
          <w:delText xml:space="preserve">tremendous </w:delText>
        </w:r>
        <w:commentRangeEnd w:id="1109"/>
        <w:r w:rsidR="00712C37" w:rsidDel="008009D9">
          <w:rPr>
            <w:rStyle w:val="CommentReference"/>
            <w:rFonts w:ascii="Calibri" w:eastAsia="Calibri" w:hAnsi="Calibri" w:cs="Calibri"/>
          </w:rPr>
          <w:commentReference w:id="1109"/>
        </w:r>
        <w:r w:rsidR="00A667C1" w:rsidDel="008009D9">
          <w:delText>resource for scientists, physicians, entrepreneurs and consumers who want to stay on top of the latest developments in cannabis.</w:delText>
        </w:r>
      </w:del>
      <w:ins w:id="1111" w:author="יעל מייזלס/Yael Maizels" w:date="2020-07-06T10:54:00Z">
        <w:del w:id="1112" w:author="דמיטרי רודין/Dmitry Rodin" w:date="2021-02-28T00:31:00Z">
          <w:r w:rsidR="003F3EAD" w:rsidDel="008009D9">
            <w:delText xml:space="preserve"> </w:delText>
          </w:r>
        </w:del>
        <w:del w:id="1113" w:author="דמיטרי רודין/Dmitry Rodin" w:date="2020-07-09T01:02:00Z">
          <w:r w:rsidR="003F3EAD" w:rsidDel="00712C37">
            <w:delText xml:space="preserve"> </w:delText>
          </w:r>
        </w:del>
        <w:r w:rsidR="0078741B">
          <w:t xml:space="preserve">With a </w:t>
        </w:r>
      </w:ins>
      <w:ins w:id="1114" w:author="יעל מייזלס/Yael Maizels" w:date="2020-07-06T10:56:00Z">
        <w:r w:rsidR="0078741B">
          <w:t>user-friendly</w:t>
        </w:r>
      </w:ins>
      <w:ins w:id="1115" w:author="יעל מייזלס/Yael Maizels" w:date="2020-07-06T10:54:00Z">
        <w:r w:rsidR="0078741B">
          <w:t xml:space="preserve"> web </w:t>
        </w:r>
      </w:ins>
      <w:ins w:id="1116" w:author="יעל מייזלס/Yael Maizels" w:date="2020-07-06T10:58:00Z">
        <w:r w:rsidR="0078741B">
          <w:t>interface,</w:t>
        </w:r>
      </w:ins>
      <w:ins w:id="1117" w:author="יעל מייזלס/Yael Maizels" w:date="2020-07-06T10:54:00Z">
        <w:r w:rsidR="0078741B">
          <w:t xml:space="preserve"> it allows an</w:t>
        </w:r>
      </w:ins>
      <w:ins w:id="1118" w:author="יעל מייזלס/Yael Maizels" w:date="2020-07-06T10:55:00Z">
        <w:r w:rsidR="0078741B">
          <w:t xml:space="preserve">yone interested in </w:t>
        </w:r>
        <w:del w:id="1119" w:author="דמיטרי רודין/Dmitry Rodin" w:date="2021-02-28T00:35:00Z">
          <w:r w:rsidR="0078741B" w:rsidDel="008009D9">
            <w:delText>cannabis</w:delText>
          </w:r>
        </w:del>
      </w:ins>
      <w:ins w:id="1120" w:author="דמיטרי רודין/Dmitry Rodin" w:date="2021-02-28T00:35:00Z">
        <w:r w:rsidR="008009D9">
          <w:t>the field</w:t>
        </w:r>
      </w:ins>
      <w:ins w:id="1121" w:author="יעל מייזלס/Yael Maizels" w:date="2020-07-06T10:55:00Z">
        <w:r w:rsidR="0078741B">
          <w:t xml:space="preserve"> to search by indication </w:t>
        </w:r>
      </w:ins>
      <w:ins w:id="1122" w:author="דמיטרי רודין/Dmitry Rodin" w:date="2021-02-28T00:35:00Z">
        <w:r w:rsidR="008009D9">
          <w:t xml:space="preserve">and cannabinoid </w:t>
        </w:r>
      </w:ins>
      <w:ins w:id="1123" w:author="יעל מייזלס/Yael Maizels" w:date="2020-07-06T10:55:00Z">
        <w:r w:rsidR="0078741B">
          <w:t xml:space="preserve">and gives an overall picture of all the </w:t>
        </w:r>
      </w:ins>
      <w:ins w:id="1124" w:author="דמיטרי רודין/Dmitry Rodin" w:date="2021-02-28T00:36:00Z">
        <w:r w:rsidR="008009D9">
          <w:t xml:space="preserve">relevant </w:t>
        </w:r>
      </w:ins>
      <w:ins w:id="1125" w:author="יעל מייזלס/Yael Maizels" w:date="2020-07-06T10:55:00Z">
        <w:r w:rsidR="0078741B">
          <w:t xml:space="preserve">research </w:t>
        </w:r>
        <w:del w:id="1126" w:author="דמיטרי רודין/Dmitry Rodin" w:date="2021-02-28T00:36:00Z">
          <w:r w:rsidR="0078741B" w:rsidDel="008009D9">
            <w:delText>on that indication for each cannabinoid</w:delText>
          </w:r>
        </w:del>
      </w:ins>
      <w:ins w:id="1127" w:author="דמיטרי רודין/Dmitry Rodin" w:date="2021-02-28T00:34:00Z">
        <w:r w:rsidR="008009D9">
          <w:t xml:space="preserve">in an unbiased, sortable, and accessible manner. </w:t>
        </w:r>
      </w:ins>
      <w:ins w:id="1128" w:author="יעל מייזלס/Yael Maizels" w:date="2020-07-06T10:56:00Z">
        <w:del w:id="1129" w:author="דמיטרי רודין/Dmitry Rodin" w:date="2021-02-28T00:34:00Z">
          <w:r w:rsidR="0078741B" w:rsidDel="008009D9">
            <w:delText xml:space="preserve"> including research model and effect</w:delText>
          </w:r>
        </w:del>
      </w:ins>
      <w:ins w:id="1130" w:author="יעל מייזלס/Yael Maizels" w:date="2020-07-06T10:55:00Z">
        <w:del w:id="1131" w:author="דמיטרי רודין/Dmitry Rodin" w:date="2021-02-28T00:34:00Z">
          <w:r w:rsidR="0078741B" w:rsidDel="008009D9">
            <w:delText>.</w:delText>
          </w:r>
        </w:del>
      </w:ins>
      <w:del w:id="1132" w:author="דמיטרי רודין/Dmitry Rodin" w:date="2021-02-28T00:34:00Z">
        <w:r w:rsidR="00A667C1" w:rsidDel="008009D9">
          <w:delText xml:space="preserve"> </w:delText>
        </w:r>
        <w:commentRangeStart w:id="1133"/>
        <w:commentRangeEnd w:id="1133"/>
        <w:r w:rsidR="00712C37" w:rsidDel="008009D9">
          <w:rPr>
            <w:rStyle w:val="CommentReference"/>
            <w:rFonts w:ascii="Calibri" w:eastAsia="Calibri" w:hAnsi="Calibri" w:cs="Calibri"/>
          </w:rPr>
          <w:commentReference w:id="1133"/>
        </w:r>
        <w:r w:rsidR="00A667C1" w:rsidRPr="0078741B" w:rsidDel="008009D9">
          <w:rPr>
            <w:rPrChange w:id="1134" w:author="יעל מייזלס/Yael Maizels" w:date="2020-07-06T10:58:00Z">
              <w:rPr>
                <w:highlight w:val="yellow"/>
              </w:rPr>
            </w:rPrChange>
          </w:rPr>
          <w:delText>It sorts the literature according to diseases and conditions, type of cannabinoid, type of study, and effect.</w:delText>
        </w:r>
      </w:del>
      <w:del w:id="1135" w:author="דמיטרי רודין/Dmitry Rodin" w:date="2020-07-09T01:02:00Z">
        <w:r w:rsidR="00A667C1" w:rsidRPr="0078741B" w:rsidDel="00712C37">
          <w:rPr>
            <w:rPrChange w:id="1136" w:author="יעל מייזלס/Yael Maizels" w:date="2020-07-06T10:58:00Z">
              <w:rPr>
                <w:highlight w:val="yellow"/>
              </w:rPr>
            </w:rPrChange>
          </w:rPr>
          <w:delText xml:space="preserve"> </w:delText>
        </w:r>
      </w:del>
      <w:del w:id="1137" w:author="דמיטרי רודין/Dmitry Rodin" w:date="2021-02-28T00:34:00Z">
        <w:r w:rsidR="00A667C1" w:rsidRPr="0078741B" w:rsidDel="008009D9">
          <w:rPr>
            <w:rPrChange w:id="1138" w:author="יעל מייזלס/Yael Maizels" w:date="2020-07-06T10:58:00Z">
              <w:rPr>
                <w:highlight w:val="yellow"/>
              </w:rPr>
            </w:rPrChange>
          </w:rPr>
          <w:delText xml:space="preserve">It also gives a credibility score for the overall effect of each cannabinoid for the disease or condition based on all the articles in the database in that field. The database links to Pubmed for access to </w:delText>
        </w:r>
      </w:del>
      <w:ins w:id="1139" w:author="יעל מייזלס/Yael Maizels" w:date="2020-07-06T10:57:00Z">
        <w:del w:id="1140" w:author="דמיטרי רודין/Dmitry Rodin" w:date="2021-02-28T00:34:00Z">
          <w:r w:rsidR="0078741B" w:rsidRPr="0078741B" w:rsidDel="008009D9">
            <w:rPr>
              <w:rPrChange w:id="1141" w:author="יעל מייזלס/Yael Maizels" w:date="2020-07-06T10:58:00Z">
                <w:rPr>
                  <w:highlight w:val="yellow"/>
                </w:rPr>
              </w:rPrChange>
            </w:rPr>
            <w:delText xml:space="preserve">freely available abstracts or </w:delText>
          </w:r>
        </w:del>
      </w:ins>
      <w:del w:id="1142" w:author="דמיטרי רודין/Dmitry Rodin" w:date="2021-02-28T00:34:00Z">
        <w:r w:rsidR="00A667C1" w:rsidRPr="0078741B" w:rsidDel="008009D9">
          <w:rPr>
            <w:rPrChange w:id="1143" w:author="יעל מייזלס/Yael Maizels" w:date="2020-07-06T10:58:00Z">
              <w:rPr>
                <w:highlight w:val="yellow"/>
              </w:rPr>
            </w:rPrChange>
          </w:rPr>
          <w:delText>full texts of the articles.</w:delText>
        </w:r>
      </w:del>
      <w:ins w:id="1144" w:author="יעל מייזלס/Yael Maizels" w:date="2020-07-06T10:58:00Z">
        <w:del w:id="1145" w:author="דמיטרי רודין/Dmitry Rodin" w:date="2021-02-28T00:34:00Z">
          <w:r w:rsidR="0078741B" w:rsidDel="008009D9">
            <w:delText xml:space="preserve"> </w:delText>
          </w:r>
        </w:del>
      </w:ins>
      <w:ins w:id="1146" w:author="יעל מייזלס/Yael Maizels" w:date="2020-07-12T09:12:00Z">
        <w:del w:id="1147" w:author="דמיטרי רודין/Dmitry Rodin" w:date="2021-02-28T00:32:00Z">
          <w:r w:rsidR="00AA36EC" w:rsidDel="008009D9">
            <w:delText>It is important to note that after the automated search, each article has been manually validated and additional information</w:delText>
          </w:r>
        </w:del>
      </w:ins>
      <w:ins w:id="1148" w:author="יעל מייזלס/Yael Maizels" w:date="2020-07-12T09:13:00Z">
        <w:del w:id="1149" w:author="דמיטרי רודין/Dmitry Rodin" w:date="2021-02-28T00:32:00Z">
          <w:r w:rsidR="00AA36EC" w:rsidDel="008009D9">
            <w:delText xml:space="preserve"> has been</w:delText>
          </w:r>
        </w:del>
      </w:ins>
      <w:ins w:id="1150" w:author="יעל מייזלס/Yael Maizels" w:date="2020-07-12T09:12:00Z">
        <w:del w:id="1151" w:author="דמיטרי רודין/Dmitry Rodin" w:date="2021-02-28T00:32:00Z">
          <w:r w:rsidR="00AA36EC" w:rsidDel="008009D9">
            <w:delText xml:space="preserve"> extracted manually from the </w:delText>
          </w:r>
        </w:del>
      </w:ins>
      <w:ins w:id="1152" w:author="יעל מייזלס/Yael Maizels" w:date="2020-07-12T09:13:00Z">
        <w:del w:id="1153" w:author="דמיטרי רודין/Dmitry Rodin" w:date="2021-02-28T00:32:00Z">
          <w:r w:rsidR="00AA36EC" w:rsidDel="008009D9">
            <w:delText>paper.</w:delText>
          </w:r>
        </w:del>
      </w:ins>
      <w:commentRangeStart w:id="1154"/>
      <w:ins w:id="1155" w:author="יעל מייזלס/Yael Maizels" w:date="2020-07-06T10:59:00Z">
        <w:del w:id="1156" w:author="דמיטרי רודין/Dmitry Rodin" w:date="2021-02-28T00:32:00Z">
          <w:r w:rsidR="0078741B" w:rsidRPr="00322A01" w:rsidDel="008009D9">
            <w:rPr>
              <w:highlight w:val="yellow"/>
              <w:rPrChange w:id="1157" w:author="דמיטרי רודין/Dmitry Rodin" w:date="2020-07-09T01:16:00Z">
                <w:rPr/>
              </w:rPrChange>
            </w:rPr>
            <w:delText xml:space="preserve"> </w:delText>
          </w:r>
        </w:del>
      </w:ins>
      <w:commentRangeEnd w:id="1154"/>
      <w:del w:id="1158" w:author="דמיטרי רודין/Dmitry Rodin" w:date="2021-02-28T00:32:00Z">
        <w:r w:rsidR="00322A01" w:rsidRPr="00322A01" w:rsidDel="008009D9">
          <w:rPr>
            <w:rStyle w:val="CommentReference"/>
            <w:rFonts w:ascii="Calibri" w:eastAsia="Calibri" w:hAnsi="Calibri" w:cs="Calibri"/>
            <w:highlight w:val="yellow"/>
            <w:rPrChange w:id="1159" w:author="דמיטרי רודין/Dmitry Rodin" w:date="2020-07-09T01:16:00Z">
              <w:rPr>
                <w:rStyle w:val="CommentReference"/>
                <w:rFonts w:ascii="Calibri" w:eastAsia="Calibri" w:hAnsi="Calibri" w:cs="Calibri"/>
              </w:rPr>
            </w:rPrChange>
          </w:rPr>
          <w:commentReference w:id="1154"/>
        </w:r>
      </w:del>
      <w:ins w:id="1160" w:author="יעל מייזלס/Yael Maizels" w:date="2020-07-06T10:59:00Z">
        <w:del w:id="1161" w:author="דמיטרי רודין/Dmitry Rodin" w:date="2020-07-09T01:12:00Z">
          <w:r w:rsidR="0078741B" w:rsidDel="00322A01">
            <w:delText xml:space="preserve"> </w:delText>
          </w:r>
        </w:del>
      </w:ins>
      <w:r w:rsidR="0078741B">
        <w:lastRenderedPageBreak/>
        <w:t xml:space="preserve">This </w:t>
      </w:r>
      <w:ins w:id="1162" w:author="יעל מייזלס/Yael Maizels" w:date="2020-07-12T09:24:00Z">
        <w:r>
          <w:t>resource</w:t>
        </w:r>
      </w:ins>
      <w:del w:id="1163" w:author="יעל מייזלס/Yael Maizels" w:date="2020-07-12T09:24:00Z">
        <w:r w:rsidR="0078741B" w:rsidDel="00895135">
          <w:delText>tool</w:delText>
        </w:r>
      </w:del>
      <w:r w:rsidR="0078741B">
        <w:t xml:space="preserve"> allows users to look at</w:t>
      </w:r>
      <w:ins w:id="1164" w:author="דמיטרי רודין/Dmitry Rodin" w:date="2021-02-28T00:32:00Z">
        <w:r w:rsidR="008009D9">
          <w:t xml:space="preserve"> </w:t>
        </w:r>
      </w:ins>
      <w:del w:id="1165" w:author="יעל מייזלס/Yael Maizels" w:date="2020-07-12T09:24:00Z">
        <w:r w:rsidR="0078741B" w:rsidDel="00895135">
          <w:delText xml:space="preserve"> </w:delText>
        </w:r>
        <w:r w:rsidR="005A351E" w:rsidDel="00895135">
          <w:delText xml:space="preserve"> </w:delText>
        </w:r>
      </w:del>
      <w:ins w:id="1166" w:author="יעל מייזלס/Yael Maizels" w:date="2020-07-12T09:24:00Z">
        <w:r>
          <w:t xml:space="preserve">a collection of </w:t>
        </w:r>
      </w:ins>
      <w:r w:rsidR="005A351E">
        <w:t>filtered</w:t>
      </w:r>
      <w:r w:rsidR="0078741B">
        <w:t xml:space="preserve"> articles on a topic rather than the impossible task of looking through hundreds or even thousands</w:t>
      </w:r>
      <w:r>
        <w:t xml:space="preserve"> of</w:t>
      </w:r>
      <w:r w:rsidR="0078741B">
        <w:t xml:space="preserve"> articles</w:t>
      </w:r>
      <w:del w:id="1167" w:author="דמיטרי רודין/Dmitry Rodin" w:date="2021-02-28T00:36:00Z">
        <w:r w:rsidDel="008009D9">
          <w:delText xml:space="preserve"> where the majority may be irrelevant</w:delText>
        </w:r>
      </w:del>
      <w:r w:rsidR="0078741B">
        <w:t>.</w:t>
      </w:r>
      <w:ins w:id="1168" w:author="דמיטרי רודין/Dmitry Rodin" w:date="2021-02-28T00:39:00Z">
        <w:r w:rsidR="00E23104">
          <w:t xml:space="preserve"> Moreover, out system allows users </w:t>
        </w:r>
      </w:ins>
      <w:ins w:id="1169" w:author="יעל מייזלס/Yael Maizels" w:date="2020-07-12T09:25:00Z">
        <w:del w:id="1170" w:author="דמיטרי רודין/Dmitry Rodin" w:date="2021-02-28T00:39:00Z">
          <w:r w:rsidDel="00E23104">
            <w:delText xml:space="preserve"> </w:delText>
          </w:r>
        </w:del>
        <w:del w:id="1171" w:author="דמיטרי רודין/Dmitry Rodin" w:date="2021-02-28T00:36:00Z">
          <w:r w:rsidDel="008009D9">
            <w:delText xml:space="preserve">In summary, </w:delText>
          </w:r>
        </w:del>
      </w:ins>
      <w:commentRangeStart w:id="1172"/>
      <w:del w:id="1173" w:author="דמיטרי רודין/Dmitry Rodin" w:date="2021-02-28T00:36:00Z">
        <w:r w:rsidR="00A667C1" w:rsidDel="008009D9">
          <w:delText xml:space="preserve">This </w:delText>
        </w:r>
      </w:del>
      <w:ins w:id="1174" w:author="יעל מייזלס/Yael Maizels" w:date="2020-07-12T09:25:00Z">
        <w:del w:id="1175" w:author="דמיטרי רודין/Dmitry Rodin" w:date="2021-02-28T00:36:00Z">
          <w:r w:rsidDel="008009D9">
            <w:delText xml:space="preserve">this </w:delText>
          </w:r>
        </w:del>
      </w:ins>
      <w:del w:id="1176" w:author="דמיטרי רודין/Dmitry Rodin" w:date="2021-02-28T00:36:00Z">
        <w:r w:rsidR="00A667C1" w:rsidDel="008009D9">
          <w:delText xml:space="preserve">tool allows anyone in the field </w:delText>
        </w:r>
      </w:del>
      <w:del w:id="1177" w:author="דמיטרי רודין/Dmitry Rodin" w:date="2021-02-28T00:33:00Z">
        <w:r w:rsidR="00A667C1" w:rsidDel="008009D9">
          <w:delText>to get an overall picture of cannabis research in an unbiased, sortable, and accessible manner.</w:delText>
        </w:r>
        <w:r w:rsidR="00D45068" w:rsidDel="008009D9">
          <w:delText xml:space="preserve"> </w:delText>
        </w:r>
      </w:del>
      <w:del w:id="1178" w:author="דמיטרי רודין/Dmitry Rodin" w:date="2021-02-28T00:36:00Z">
        <w:r w:rsidR="00A667C1" w:rsidDel="008009D9">
          <w:delText>It also saves them from manually sorting through thousands of articles which is an incredible investment of time and resources that can be better spent elsewhere</w:delText>
        </w:r>
      </w:del>
      <w:del w:id="1179" w:author="דמיטרי רודין/Dmitry Rodin" w:date="2021-02-28T00:39:00Z">
        <w:r w:rsidR="00A667C1" w:rsidDel="00E23104">
          <w:delText xml:space="preserve">. </w:delText>
        </w:r>
        <w:commentRangeEnd w:id="1172"/>
        <w:r w:rsidR="00AA36EC" w:rsidDel="00E23104">
          <w:rPr>
            <w:rStyle w:val="CommentReference"/>
            <w:rFonts w:ascii="Calibri" w:eastAsia="Calibri" w:hAnsi="Calibri" w:cs="Calibri"/>
          </w:rPr>
          <w:commentReference w:id="1172"/>
        </w:r>
      </w:del>
    </w:p>
    <w:p w14:paraId="2E5D1B22" w14:textId="654B3021" w:rsidR="0078741B" w:rsidDel="00E23104" w:rsidRDefault="0078741B">
      <w:pPr>
        <w:spacing w:line="360" w:lineRule="auto"/>
        <w:jc w:val="both"/>
        <w:rPr>
          <w:ins w:id="1180" w:author="יעל מייזלס/Yael Maizels" w:date="2020-07-06T11:01:00Z"/>
          <w:del w:id="1181" w:author="דמיטרי רודין/Dmitry Rodin" w:date="2021-02-28T00:39:00Z"/>
        </w:rPr>
      </w:pPr>
    </w:p>
    <w:p w14:paraId="1304360E" w14:textId="1E3F30B3" w:rsidR="007C12D1" w:rsidRDefault="008009D9">
      <w:pPr>
        <w:spacing w:line="360" w:lineRule="auto"/>
        <w:jc w:val="both"/>
      </w:pPr>
      <w:ins w:id="1182" w:author="דמיטרי רודין/Dmitry Rodin" w:date="2021-02-28T00:38:00Z">
        <w:r w:rsidRPr="001D78A9">
          <w:t xml:space="preserve">to see trends in the field that can only emerge when salient points on each paper were </w:t>
        </w:r>
        <w:proofErr w:type="spellStart"/>
        <w:r w:rsidRPr="001D78A9">
          <w:t>extracted</w:t>
        </w:r>
      </w:ins>
      <w:commentRangeStart w:id="1183"/>
      <w:r w:rsidR="00A667C1">
        <w:t>A</w:t>
      </w:r>
      <w:proofErr w:type="spellEnd"/>
      <w:r w:rsidR="00A667C1">
        <w:t xml:space="preserve"> database of this type is relatively unique, although two do exist that includes studies and case reports in the field of cannabis.</w:t>
      </w:r>
      <w:r w:rsidR="00D45068">
        <w:t xml:space="preserve"> </w:t>
      </w:r>
      <w:r w:rsidR="00A667C1">
        <w:t xml:space="preserve">The first maintained by </w:t>
      </w:r>
      <w:commentRangeStart w:id="1184"/>
      <w:r w:rsidR="00A667C1">
        <w:t>IACM</w:t>
      </w:r>
      <w:commentRangeEnd w:id="1184"/>
      <w:r w:rsidR="00AC3A08">
        <w:rPr>
          <w:rStyle w:val="CommentReference"/>
          <w:rFonts w:ascii="Calibri" w:eastAsia="Calibri" w:hAnsi="Calibri" w:cs="Calibri"/>
        </w:rPr>
        <w:commentReference w:id="1184"/>
      </w:r>
      <w:r w:rsidR="00A667C1">
        <w:t xml:space="preserve"> (</w:t>
      </w:r>
      <w:hyperlink r:id="rId23">
        <w:r w:rsidR="00A667C1">
          <w:rPr>
            <w:color w:val="1155CC"/>
            <w:u w:val="single"/>
          </w:rPr>
          <w:t>http://www.cannabis-med.org/studies/study</w:t>
        </w:r>
      </w:hyperlink>
      <w:r w:rsidR="00A667C1">
        <w:t>)</w:t>
      </w:r>
      <w:r w:rsidR="00D45068">
        <w:t xml:space="preserve"> </w:t>
      </w:r>
      <w:r w:rsidR="00A667C1">
        <w:t>The IACM database also includes diagnosis/indication, type of study, a summary of major outcomes, and the full text of the abstract.</w:t>
      </w:r>
      <w:r w:rsidR="00D45068">
        <w:t xml:space="preserve"> </w:t>
      </w:r>
      <w:r w:rsidR="00A667C1">
        <w:t>To date the IACM database includes 660 entries including published articles and abstracts from conferences.</w:t>
      </w:r>
      <w:r w:rsidR="00D45068">
        <w:t xml:space="preserve"> </w:t>
      </w:r>
      <w:r w:rsidR="00A667C1">
        <w:t xml:space="preserve">Although one can filter this database by basic research, there are only two articles in this database that fall into this category, demonstrating that this database is most useful for clinical research only. Our database, in contrast contains clinical, in vivo and in vitro research which gives a much fuller picture of cannabis research. The IACM database can also be sorted by the main cannabinoids THC and CBD, although the vast majority of studies simply list cannabis, in contrast our database lists which </w:t>
      </w:r>
      <w:commentRangeStart w:id="1185"/>
      <w:r w:rsidR="00A667C1">
        <w:t>specific</w:t>
      </w:r>
      <w:commentRangeEnd w:id="1185"/>
      <w:r w:rsidR="00A667C1">
        <w:commentReference w:id="1185"/>
      </w:r>
      <w:r w:rsidR="00A667C1">
        <w:t xml:space="preserve"> cannabinoid was studied. This database includes route, dose, duration, number of participants for some but not of the studies which is useful information that our database does not include.</w:t>
      </w:r>
      <w:r w:rsidR="00D45068">
        <w:t xml:space="preserve"> </w:t>
      </w:r>
      <w:r w:rsidR="00A667C1">
        <w:t>When searching for a disease our database gives a summary, organized by cannabinoid, of type of research and positive and negative results enabling a quick and clear picture of the field.</w:t>
      </w:r>
      <w:r w:rsidR="00D45068">
        <w:t xml:space="preserve"> </w:t>
      </w:r>
      <w:r w:rsidR="00A667C1">
        <w:t>When searching by disorder/indication the IACM database gives a table with all articles that fit the search terms but no overall picture.</w:t>
      </w:r>
      <w:r w:rsidR="00D45068">
        <w:t xml:space="preserve"> </w:t>
      </w:r>
      <w:r w:rsidR="00A667C1">
        <w:t>In addition, the IACM database also includes articles that relate to recreational cannabis use and cannabis is not necessarily used for treatment purposes.</w:t>
      </w:r>
      <w:r w:rsidR="00D45068">
        <w:t xml:space="preserve"> </w:t>
      </w:r>
      <w:r w:rsidR="00A667C1">
        <w:t xml:space="preserve">When compared to the IACM database, our database has a broader reach in terms of type of studies included and is more focused in terms of cannabis as a treatment for disease, it also gives a summary of all research in the field for each specific </w:t>
      </w:r>
      <w:commentRangeStart w:id="1186"/>
      <w:r w:rsidR="00A667C1">
        <w:t>disease</w:t>
      </w:r>
      <w:commentRangeEnd w:id="1186"/>
      <w:r w:rsidR="00A667C1">
        <w:commentReference w:id="1186"/>
      </w:r>
      <w:r w:rsidR="00A667C1">
        <w:t>.</w:t>
      </w:r>
      <w:commentRangeEnd w:id="1183"/>
      <w:r w:rsidR="00B5238B">
        <w:rPr>
          <w:rStyle w:val="CommentReference"/>
          <w:rFonts w:ascii="Calibri" w:eastAsia="Calibri" w:hAnsi="Calibri" w:cs="Calibri"/>
        </w:rPr>
        <w:commentReference w:id="1183"/>
      </w:r>
    </w:p>
    <w:p w14:paraId="239A8218" w14:textId="39F3C303" w:rsidR="007C12D1" w:rsidDel="008009D9" w:rsidRDefault="00A667C1" w:rsidP="00D45068">
      <w:pPr>
        <w:spacing w:line="360" w:lineRule="auto"/>
        <w:jc w:val="both"/>
        <w:rPr>
          <w:del w:id="1188" w:author="דמיטרי רודין/Dmitry Rodin" w:date="2021-02-28T00:38:00Z"/>
        </w:rPr>
      </w:pPr>
      <w:del w:id="1189" w:author="דמיטרי רודין/Dmitry Rodin" w:date="2021-02-28T00:38:00Z">
        <w:r w:rsidDel="008009D9">
          <w:delText>A second database is the examine.com website.</w:delText>
        </w:r>
        <w:r w:rsidR="00D45068" w:rsidDel="008009D9">
          <w:delText xml:space="preserve"> </w:delText>
        </w:r>
        <w:r w:rsidDel="008009D9">
          <w:delText>This is a commercial venture and it covers a number of different types of supplements and includes cannabis.</w:delText>
        </w:r>
        <w:r w:rsidR="00D45068" w:rsidDel="008009D9">
          <w:delText xml:space="preserve"> </w:delText>
        </w:r>
        <w:r w:rsidDel="008009D9">
          <w:delText>Like the IACM database this list includes only clinical research.</w:delText>
        </w:r>
        <w:r w:rsidR="00D45068" w:rsidDel="008009D9">
          <w:delText xml:space="preserve"> </w:delText>
        </w:r>
        <w:r w:rsidDel="008009D9">
          <w:delText>It organizes the data in according to over thirty five outcomes, such as heart rate, depression and insulin not all of which are diseases.</w:delText>
        </w:r>
        <w:r w:rsidR="00D45068" w:rsidDel="008009D9">
          <w:delText xml:space="preserve"> </w:delText>
        </w:r>
        <w:r w:rsidDel="008009D9">
          <w:delText>This database has a grade for the overall picture for the specific outcome based on the level of evidence and the number of studies.</w:delText>
        </w:r>
        <w:r w:rsidR="00D45068" w:rsidDel="008009D9">
          <w:delText xml:space="preserve"> </w:delText>
        </w:r>
        <w:r w:rsidDel="008009D9">
          <w:delText xml:space="preserve">It also has a rating of the magnitude of effect, the consistency of results and a summary for all the </w:delText>
        </w:r>
        <w:r w:rsidDel="008009D9">
          <w:lastRenderedPageBreak/>
          <w:delText>studies for that particular outcome.</w:delText>
        </w:r>
        <w:r w:rsidR="00D45068" w:rsidDel="008009D9">
          <w:delText xml:space="preserve"> </w:delText>
        </w:r>
        <w:r w:rsidDel="008009D9">
          <w:delText>The articles in the database are manually selected and analyzed which means this database has a very small pool of articles.</w:delText>
        </w:r>
      </w:del>
    </w:p>
    <w:p w14:paraId="797D9660" w14:textId="222A4269" w:rsidR="007C12D1" w:rsidDel="008009D9" w:rsidRDefault="00A667C1" w:rsidP="00D45068">
      <w:pPr>
        <w:spacing w:line="360" w:lineRule="auto"/>
        <w:jc w:val="both"/>
        <w:rPr>
          <w:del w:id="1190" w:author="דמיטרי רודין/Dmitry Rodin" w:date="2021-02-28T00:38:00Z"/>
        </w:rPr>
      </w:pPr>
      <w:del w:id="1191" w:author="דמיטרי רודין/Dmitry Rodin" w:date="2021-02-28T00:38:00Z">
        <w:r w:rsidDel="008009D9">
          <w:delText xml:space="preserve">In addition, </w:delText>
        </w:r>
      </w:del>
      <w:ins w:id="1192" w:author="יעל מייזלס/Yael Maizels" w:date="2020-07-12T09:25:00Z">
        <w:del w:id="1193" w:author="דמיטרי רודין/Dmitry Rodin" w:date="2021-02-28T00:38:00Z">
          <w:r w:rsidR="00895135" w:rsidDel="008009D9">
            <w:delText>the</w:delText>
          </w:r>
        </w:del>
      </w:ins>
      <w:ins w:id="1194" w:author="יעל מייזלס/Yael Maizels" w:date="2020-07-06T11:46:00Z">
        <w:del w:id="1195" w:author="דמיטרי רודין/Dmitry Rodin" w:date="2021-02-28T00:38:00Z">
          <w:r w:rsidR="006826F4" w:rsidDel="008009D9">
            <w:delText xml:space="preserve"> </w:delText>
          </w:r>
        </w:del>
      </w:ins>
      <w:ins w:id="1196" w:author="יעל מייזלס/Yael Maizels" w:date="2020-07-12T09:16:00Z">
        <w:del w:id="1197" w:author="דמיטרי רודין/Dmitry Rodin" w:date="2021-02-28T00:38:00Z">
          <w:r w:rsidR="00AA36EC" w:rsidDel="008009D9">
            <w:delText>MCL</w:delText>
          </w:r>
        </w:del>
      </w:ins>
      <w:del w:id="1198" w:author="דמיטרי רודין/Dmitry Rodin" w:date="2021-02-28T00:38:00Z">
        <w:r w:rsidDel="008009D9">
          <w:delText>this database has additional utility as a tool that can identify trends in the field of cannabis which can only emerge when salient characteristics of articles are collected.</w:delText>
        </w:r>
        <w:r w:rsidR="00D45068" w:rsidDel="008009D9">
          <w:delText xml:space="preserve"> </w:delText>
        </w:r>
        <w:r w:rsidDel="008009D9">
          <w:delText>In this article we have identified trends relating to fields of interest in cannabis, methods of delivery and types of cannabinoids studied.</w:delText>
        </w:r>
        <w:r w:rsidR="00D45068" w:rsidDel="008009D9">
          <w:delText xml:space="preserve"> </w:delText>
        </w:r>
        <w:r w:rsidDel="008009D9">
          <w:delText>One of the challenges in the field is that cannabis contains</w:delText>
        </w:r>
        <w:r w:rsidR="00D45068" w:rsidDel="008009D9">
          <w:delText xml:space="preserve"> </w:delText>
        </w:r>
        <w:r w:rsidDel="008009D9">
          <w:delText xml:space="preserve">over 400 different compounds, 60 of them </w:delText>
        </w:r>
        <w:r w:rsidR="00D45068" w:rsidDel="008009D9">
          <w:delText>cannabinoids</w:delText>
        </w:r>
        <w:r w:rsidDel="008009D9">
          <w:delText xml:space="preserve"> (10.1177/2045125312457586, dewey 1986) and the effects of each compound are unique and in some cases even opposite (Bhattacharyya et al., 2010).</w:delText>
        </w:r>
        <w:r w:rsidR="00D45068" w:rsidDel="008009D9">
          <w:delText xml:space="preserve"> </w:delText>
        </w:r>
        <w:r w:rsidDel="008009D9">
          <w:delText>The</w:delText>
        </w:r>
        <w:r w:rsidDel="008009D9">
          <w:rPr>
            <w:sz w:val="16"/>
            <w:szCs w:val="16"/>
          </w:rPr>
          <w:delText xml:space="preserve"> </w:delText>
        </w:r>
        <w:r w:rsidDel="008009D9">
          <w:delText>first compound intensively studied was THC but now cannabidiol is coming into its own (Zuardi, 2008).</w:delText>
        </w:r>
        <w:r w:rsidR="00D45068" w:rsidDel="008009D9">
          <w:delText xml:space="preserve"> </w:delText>
        </w:r>
        <w:r w:rsidDel="008009D9">
          <w:delText>Our database sorts articles according to cannabinoids which allows for a clear snapshot of the activity of each substance</w:delText>
        </w:r>
        <w:r w:rsidR="00D45068" w:rsidDel="008009D9">
          <w:rPr>
            <w:sz w:val="16"/>
            <w:szCs w:val="16"/>
          </w:rPr>
          <w:delText xml:space="preserve"> </w:delText>
        </w:r>
        <w:r w:rsidDel="008009D9">
          <w:delText>in its own right and allows for a clarity in the field.</w:delText>
        </w:r>
      </w:del>
    </w:p>
    <w:p w14:paraId="61FEE1E6" w14:textId="05F51D95" w:rsidR="007C12D1" w:rsidDel="008009D9" w:rsidRDefault="00A667C1" w:rsidP="00895135">
      <w:pPr>
        <w:spacing w:line="360" w:lineRule="auto"/>
        <w:jc w:val="both"/>
        <w:rPr>
          <w:del w:id="1199" w:author="דמיטרי רודין/Dmitry Rodin" w:date="2021-02-28T00:38:00Z"/>
        </w:rPr>
      </w:pPr>
      <w:moveFromRangeStart w:id="1200" w:author="יעל מייזלס/Yael Maizels" w:date="2020-07-12T09:26:00Z" w:name="move45438433"/>
      <w:commentRangeStart w:id="1201"/>
      <w:moveFrom w:id="1202" w:author="יעל מייזלס/Yael Maizels" w:date="2020-07-12T09:26:00Z">
        <w:del w:id="1203" w:author="דמיטרי רודין/Dmitry Rodin" w:date="2021-02-28T00:38:00Z">
          <w:r w:rsidDel="008009D9">
            <w:delText>The scientific literature in every field is exploding at a pace of about 1 million papers a year (Extance, 2018).</w:delText>
          </w:r>
          <w:r w:rsidR="00D45068" w:rsidDel="008009D9">
            <w:delText xml:space="preserve"> </w:delText>
          </w:r>
          <w:r w:rsidDel="008009D9">
            <w:delText>It is becoming increasingly difficult for researchers to stay informed of the most relevant developments in their field and to accurately survey the literature when beginning new projects.</w:delText>
          </w:r>
          <w:commentRangeEnd w:id="1201"/>
          <w:r w:rsidR="00DB3F2A" w:rsidDel="008009D9">
            <w:rPr>
              <w:rStyle w:val="CommentReference"/>
              <w:rFonts w:ascii="Calibri" w:eastAsia="Calibri" w:hAnsi="Calibri" w:cs="Calibri"/>
            </w:rPr>
            <w:commentReference w:id="1201"/>
          </w:r>
          <w:r w:rsidR="00D45068" w:rsidDel="008009D9">
            <w:delText xml:space="preserve"> </w:delText>
          </w:r>
        </w:del>
      </w:moveFrom>
      <w:moveFromRangeEnd w:id="1200"/>
      <w:del w:id="1204" w:author="דמיטרי רודין/Dmitry Rodin" w:date="2021-02-28T00:38:00Z">
        <w:r w:rsidDel="008009D9">
          <w:delText>This real need is inspiring a wealth of new tools to "tame the literature."</w:delText>
        </w:r>
        <w:r w:rsidR="00D45068" w:rsidDel="008009D9">
          <w:delText xml:space="preserve"> </w:delText>
        </w:r>
        <w:r w:rsidDel="008009D9">
          <w:delText>There are two main directions that tools focus on with some providing a combination.</w:delText>
        </w:r>
        <w:r w:rsidR="00D45068" w:rsidDel="008009D9">
          <w:delText xml:space="preserve"> </w:delText>
        </w:r>
        <w:r w:rsidDel="008009D9">
          <w:delText>The first is programs that suggest articles to read based on your reading history, assuming that if you are reading articles on a particular topic you should be interested in other articles on the same topic or related topics.</w:delText>
        </w:r>
        <w:r w:rsidR="00D45068" w:rsidDel="008009D9">
          <w:delText xml:space="preserve"> </w:delText>
        </w:r>
        <w:r w:rsidDel="008009D9">
          <w:delText xml:space="preserve">Tools that use this approach include: </w:delText>
        </w:r>
        <w:commentRangeStart w:id="1205"/>
        <w:r w:rsidDel="008009D9">
          <w:delText>pubchase</w:delText>
        </w:r>
        <w:commentRangeEnd w:id="1205"/>
        <w:r w:rsidDel="008009D9">
          <w:commentReference w:id="1205"/>
        </w:r>
        <w:r w:rsidDel="008009D9">
          <w:delText xml:space="preserve"> (https://www.pubchase.com/), mendel</w:delText>
        </w:r>
        <w:r w:rsidR="00D45068" w:rsidDel="008009D9">
          <w:delText>e</w:delText>
        </w:r>
        <w:r w:rsidDel="008009D9">
          <w:delText>y (https://www.mendeley.com/), trendMD (</w:delText>
        </w:r>
        <w:r w:rsidR="00CB09D8" w:rsidDel="008009D9">
          <w:fldChar w:fldCharType="begin"/>
        </w:r>
        <w:r w:rsidR="00CB09D8" w:rsidDel="008009D9">
          <w:delInstrText xml:space="preserve"> HYPERLINK "https://www.trendmd.com/how-it-works-readers" \h </w:delInstrText>
        </w:r>
        <w:r w:rsidR="00CB09D8" w:rsidDel="008009D9">
          <w:fldChar w:fldCharType="separate"/>
        </w:r>
        <w:r w:rsidDel="008009D9">
          <w:rPr>
            <w:color w:val="1155CC"/>
            <w:u w:val="single"/>
          </w:rPr>
          <w:delText>https://www.trendmd.com/</w:delText>
        </w:r>
        <w:r w:rsidR="00CB09D8" w:rsidDel="008009D9">
          <w:rPr>
            <w:color w:val="1155CC"/>
            <w:u w:val="single"/>
          </w:rPr>
          <w:fldChar w:fldCharType="end"/>
        </w:r>
        <w:r w:rsidDel="008009D9">
          <w:delText>), citeulike (</w:delText>
        </w:r>
        <w:r w:rsidR="00CB09D8" w:rsidDel="008009D9">
          <w:fldChar w:fldCharType="begin"/>
        </w:r>
        <w:r w:rsidR="00CB09D8" w:rsidDel="008009D9">
          <w:delInstrText xml:space="preserve"> HYPERLINK "http://www.citeulike.org/" \h </w:delInstrText>
        </w:r>
        <w:r w:rsidR="00CB09D8" w:rsidDel="008009D9">
          <w:fldChar w:fldCharType="separate"/>
        </w:r>
        <w:r w:rsidDel="008009D9">
          <w:rPr>
            <w:color w:val="1155CC"/>
            <w:u w:val="single"/>
          </w:rPr>
          <w:delText>http://www.citeulike.org/</w:delText>
        </w:r>
        <w:r w:rsidR="00CB09D8" w:rsidDel="008009D9">
          <w:rPr>
            <w:color w:val="1155CC"/>
            <w:u w:val="single"/>
          </w:rPr>
          <w:fldChar w:fldCharType="end"/>
        </w:r>
        <w:r w:rsidDel="008009D9">
          <w:delText>) and readcube (https://www.readcube.com/).</w:delText>
        </w:r>
        <w:r w:rsidR="00D45068" w:rsidDel="008009D9">
          <w:delText xml:space="preserve"> </w:delText>
        </w:r>
        <w:r w:rsidDel="008009D9">
          <w:delText>Another approach is using semantic search, and machine learning to design smarter search engines.</w:delText>
        </w:r>
        <w:r w:rsidDel="008009D9">
          <w:tab/>
          <w:delText>Some examples include iris.ai (</w:delText>
        </w:r>
        <w:r w:rsidR="00CB09D8" w:rsidDel="008009D9">
          <w:fldChar w:fldCharType="begin"/>
        </w:r>
        <w:r w:rsidR="00CB09D8" w:rsidDel="008009D9">
          <w:delInstrText xml:space="preserve"> HYPERLINK "https://the.iris.ai/" \h </w:delInstrText>
        </w:r>
        <w:r w:rsidR="00CB09D8" w:rsidDel="008009D9">
          <w:fldChar w:fldCharType="separate"/>
        </w:r>
        <w:r w:rsidDel="008009D9">
          <w:rPr>
            <w:color w:val="1155CC"/>
            <w:u w:val="single"/>
          </w:rPr>
          <w:delText>https://the.iris.ai/</w:delText>
        </w:r>
        <w:r w:rsidR="00CB09D8" w:rsidDel="008009D9">
          <w:rPr>
            <w:color w:val="1155CC"/>
            <w:u w:val="single"/>
          </w:rPr>
          <w:fldChar w:fldCharType="end"/>
        </w:r>
        <w:r w:rsidDel="008009D9">
          <w:delText>), medie</w:delText>
        </w:r>
        <w:r w:rsidR="00CB09D8" w:rsidDel="008009D9">
          <w:fldChar w:fldCharType="begin"/>
        </w:r>
        <w:r w:rsidR="00CB09D8" w:rsidDel="008009D9">
          <w:delInstrText xml:space="preserve"> HYPERLINK "http://www.nactem.ac.uk/medie" \h </w:delInstrText>
        </w:r>
        <w:r w:rsidR="00CB09D8" w:rsidDel="008009D9">
          <w:fldChar w:fldCharType="separate"/>
        </w:r>
        <w:r w:rsidDel="008009D9">
          <w:delText xml:space="preserve"> (</w:delText>
        </w:r>
        <w:r w:rsidR="00CB09D8" w:rsidDel="008009D9">
          <w:fldChar w:fldCharType="end"/>
        </w:r>
        <w:r w:rsidR="00CB09D8" w:rsidDel="008009D9">
          <w:fldChar w:fldCharType="begin"/>
        </w:r>
        <w:r w:rsidR="00CB09D8" w:rsidDel="008009D9">
          <w:delInstrText xml:space="preserve"> HYPERLINK "http://www.nactem.ac.uk/medie" \h </w:delInstrText>
        </w:r>
        <w:r w:rsidR="00CB09D8" w:rsidDel="008009D9">
          <w:fldChar w:fldCharType="separate"/>
        </w:r>
        <w:r w:rsidDel="008009D9">
          <w:rPr>
            <w:color w:val="1155CC"/>
            <w:u w:val="single"/>
          </w:rPr>
          <w:delText>http://www.nactem.ac.uk/medie</w:delText>
        </w:r>
        <w:r w:rsidR="00CB09D8" w:rsidDel="008009D9">
          <w:rPr>
            <w:color w:val="1155CC"/>
            <w:u w:val="single"/>
          </w:rPr>
          <w:fldChar w:fldCharType="end"/>
        </w:r>
        <w:r w:rsidDel="008009D9">
          <w:delText>), microsoft academic (</w:delText>
        </w:r>
        <w:r w:rsidR="00CB09D8" w:rsidDel="008009D9">
          <w:fldChar w:fldCharType="begin"/>
        </w:r>
        <w:r w:rsidR="00CB09D8" w:rsidDel="008009D9">
          <w:delInstrText xml:space="preserve"> HYPERLINK "https://academic.microsoft.com/" \h </w:delInstrText>
        </w:r>
        <w:r w:rsidR="00CB09D8" w:rsidDel="008009D9">
          <w:fldChar w:fldCharType="separate"/>
        </w:r>
        <w:r w:rsidDel="008009D9">
          <w:rPr>
            <w:color w:val="1155CC"/>
            <w:u w:val="single"/>
          </w:rPr>
          <w:delText>https://academic.microsoft.com/</w:delText>
        </w:r>
        <w:r w:rsidR="00CB09D8" w:rsidDel="008009D9">
          <w:rPr>
            <w:color w:val="1155CC"/>
            <w:u w:val="single"/>
          </w:rPr>
          <w:fldChar w:fldCharType="end"/>
        </w:r>
        <w:r w:rsidDel="008009D9">
          <w:delText>), semantic scholar (</w:delText>
        </w:r>
        <w:r w:rsidR="00CB09D8" w:rsidDel="008009D9">
          <w:fldChar w:fldCharType="begin"/>
        </w:r>
        <w:r w:rsidR="00CB09D8" w:rsidDel="008009D9">
          <w:delInstrText xml:space="preserve"> HYPERLINK "https://www.semanticscholar.org" \h </w:delInstrText>
        </w:r>
        <w:r w:rsidR="00CB09D8" w:rsidDel="008009D9">
          <w:fldChar w:fldCharType="separate"/>
        </w:r>
        <w:r w:rsidDel="008009D9">
          <w:rPr>
            <w:color w:val="1155CC"/>
            <w:u w:val="single"/>
          </w:rPr>
          <w:delText>https://www.semanticscholar.org</w:delText>
        </w:r>
        <w:r w:rsidR="00CB09D8" w:rsidDel="008009D9">
          <w:rPr>
            <w:color w:val="1155CC"/>
            <w:u w:val="single"/>
          </w:rPr>
          <w:fldChar w:fldCharType="end"/>
        </w:r>
        <w:r w:rsidDel="008009D9">
          <w:delText>, dx.doi.org/10.5195/jmla.2018.280), and dimensions (https://app.dimensions.ai/).</w:delText>
        </w:r>
        <w:r w:rsidR="00D45068" w:rsidDel="008009D9">
          <w:delText xml:space="preserve"> </w:delText>
        </w:r>
        <w:r w:rsidDel="008009D9">
          <w:delText>Semantic Scholar alone has one million users a month.(Extance, 2018).</w:delText>
        </w:r>
        <w:r w:rsidR="00D45068" w:rsidDel="008009D9">
          <w:delText xml:space="preserve"> </w:delText>
        </w:r>
        <w:r w:rsidDel="008009D9">
          <w:delText>Our database is a new a</w:delText>
        </w:r>
        <w:r w:rsidR="00D45068" w:rsidDel="008009D9">
          <w:delText>nd</w:delText>
        </w:r>
        <w:r w:rsidDel="008009D9">
          <w:delText xml:space="preserve"> different tool that attempts to make order in a world with increasingly unmanageable publication rates to allows those in the cannabis field to find relevant papers and see them in their larger context.</w:delText>
        </w:r>
      </w:del>
    </w:p>
    <w:p w14:paraId="0A2D2CAB" w14:textId="1D628AED" w:rsidR="007C12D1" w:rsidDel="008009D9" w:rsidRDefault="00A667C1" w:rsidP="00D45068">
      <w:pPr>
        <w:spacing w:line="360" w:lineRule="auto"/>
        <w:jc w:val="both"/>
        <w:rPr>
          <w:del w:id="1206" w:author="דמיטרי רודין/Dmitry Rodin" w:date="2021-02-28T00:38:00Z"/>
        </w:rPr>
      </w:pPr>
      <w:del w:id="1207" w:author="דמיטרי רודין/Dmitry Rodin" w:date="2021-02-28T00:38:00Z">
        <w:r w:rsidDel="008009D9">
          <w:delText>Yet, the contribution of this tool is not limited to the cannabis field.</w:delText>
        </w:r>
        <w:r w:rsidR="00D45068" w:rsidDel="008009D9">
          <w:delText xml:space="preserve"> </w:delText>
        </w:r>
        <w:r w:rsidRPr="000A7B75" w:rsidDel="008009D9">
          <w:rPr>
            <w:highlight w:val="yellow"/>
          </w:rPr>
          <w:delText xml:space="preserve">This model could be applied to any other substance of interest including drugs, </w:delText>
        </w:r>
        <w:commentRangeStart w:id="1208"/>
        <w:r w:rsidRPr="000A7B75" w:rsidDel="008009D9">
          <w:rPr>
            <w:highlight w:val="yellow"/>
          </w:rPr>
          <w:delText>supplements</w:delText>
        </w:r>
        <w:commentRangeEnd w:id="1208"/>
        <w:r w:rsidR="004B3BCE" w:rsidDel="008009D9">
          <w:rPr>
            <w:rStyle w:val="CommentReference"/>
          </w:rPr>
          <w:commentReference w:id="1208"/>
        </w:r>
        <w:r w:rsidRPr="000A7B75" w:rsidDel="008009D9">
          <w:rPr>
            <w:highlight w:val="yellow"/>
          </w:rPr>
          <w:delText xml:space="preserve"> or plants.</w:delText>
        </w:r>
        <w:r w:rsidR="00D45068" w:rsidRPr="000A7B75" w:rsidDel="008009D9">
          <w:rPr>
            <w:highlight w:val="yellow"/>
          </w:rPr>
          <w:delText xml:space="preserve"> </w:delText>
        </w:r>
        <w:r w:rsidRPr="000A7B75" w:rsidDel="008009D9">
          <w:rPr>
            <w:highlight w:val="yellow"/>
          </w:rPr>
          <w:delText>It could also be applied to genes and proteins and specific diseases.</w:delText>
        </w:r>
        <w:r w:rsidR="00D45068" w:rsidRPr="000A7B75" w:rsidDel="008009D9">
          <w:rPr>
            <w:highlight w:val="yellow"/>
          </w:rPr>
          <w:delText xml:space="preserve"> </w:delText>
        </w:r>
        <w:r w:rsidRPr="000A7B75" w:rsidDel="008009D9">
          <w:rPr>
            <w:highlight w:val="yellow"/>
          </w:rPr>
          <w:delText>This universality gives this project tremendous reach and will give scientists a new resource to manage information in an age where information is increasing at such a tremendous pace.</w:delText>
        </w:r>
        <w:r w:rsidR="00D45068" w:rsidRPr="000A7B75" w:rsidDel="008009D9">
          <w:rPr>
            <w:highlight w:val="yellow"/>
          </w:rPr>
          <w:delText xml:space="preserve"> </w:delText>
        </w:r>
        <w:r w:rsidRPr="000A7B75" w:rsidDel="008009D9">
          <w:rPr>
            <w:highlight w:val="yellow"/>
          </w:rPr>
          <w:delText>We hope to apply this tool to projects other than cannabis in the future.</w:delText>
        </w:r>
      </w:del>
    </w:p>
    <w:p w14:paraId="0217561F" w14:textId="41CD4471" w:rsidR="007C12D1" w:rsidDel="008009D9" w:rsidRDefault="00A667C1" w:rsidP="004B3BCE">
      <w:pPr>
        <w:spacing w:line="360" w:lineRule="auto"/>
        <w:jc w:val="both"/>
        <w:rPr>
          <w:del w:id="1209" w:author="דמיטרי רודין/Dmitry Rodin" w:date="2021-02-28T00:38:00Z"/>
          <w:rtl/>
        </w:rPr>
      </w:pPr>
      <w:del w:id="1210" w:author="דמיטרי רודין/Dmitry Rodin" w:date="2021-02-28T00:38:00Z">
        <w:r w:rsidDel="008009D9">
          <w:lastRenderedPageBreak/>
          <w:delText>While t</w:delText>
        </w:r>
      </w:del>
      <w:ins w:id="1211" w:author="יעל מייזלס/Yael Maizels" w:date="2020-07-06T11:56:00Z">
        <w:del w:id="1212" w:author="דמיטרי רודין/Dmitry Rodin" w:date="2021-02-28T00:38:00Z">
          <w:r w:rsidR="00AC3A08" w:rsidDel="008009D9">
            <w:delText xml:space="preserve">he </w:delText>
          </w:r>
        </w:del>
      </w:ins>
      <w:ins w:id="1213" w:author="יעל מייזלס/Yael Maizels" w:date="2020-07-12T09:18:00Z">
        <w:del w:id="1214" w:author="דמיטרי רודין/Dmitry Rodin" w:date="2021-02-28T00:38:00Z">
          <w:r w:rsidR="00AA36EC" w:rsidDel="008009D9">
            <w:delText>MCL</w:delText>
          </w:r>
        </w:del>
      </w:ins>
      <w:del w:id="1215" w:author="דמיטרי רודין/Dmitry Rodin" w:date="2021-02-28T00:38:00Z">
        <w:r w:rsidDel="008009D9">
          <w:delText>his tool uses several filters to hone in on the most relevant articles and natural language processing tools in order to find only the articles where cannabis is used as a treatment strategy for disease there is still a stage where we have to manually collect a number of parameters for each article.</w:delText>
        </w:r>
        <w:r w:rsidR="00D45068" w:rsidDel="008009D9">
          <w:delText xml:space="preserve"> </w:delText>
        </w:r>
        <w:r w:rsidDel="008009D9">
          <w:delText xml:space="preserve">This manual stage does require a significant time investment and in the future we </w:delText>
        </w:r>
      </w:del>
      <w:del w:id="1216" w:author="דמיטרי רודין/Dmitry Rodin" w:date="2020-07-09T01:54:00Z">
        <w:r w:rsidDel="00DB3F2A">
          <w:delText xml:space="preserve">hope </w:delText>
        </w:r>
      </w:del>
      <w:del w:id="1217" w:author="דמיטרי רודין/Dmitry Rodin" w:date="2021-02-28T00:38:00Z">
        <w:r w:rsidDel="008009D9">
          <w:delText xml:space="preserve">to </w:delText>
        </w:r>
      </w:del>
      <w:del w:id="1218" w:author="דמיטרי רודין/Dmitry Rodin" w:date="2020-07-09T01:55:00Z">
        <w:r w:rsidDel="00DB3F2A">
          <w:delText>create more programs to collect more of this information automatically.</w:delText>
        </w:r>
        <w:r w:rsidR="00D45068" w:rsidDel="00DB3F2A">
          <w:delText xml:space="preserve"> </w:delText>
        </w:r>
        <w:r w:rsidDel="00DB3F2A">
          <w:delText>Another option is to use machine learning in order to create a</w:delText>
        </w:r>
        <w:r w:rsidR="004B3BCE" w:rsidDel="00DB3F2A">
          <w:delText>n</w:delText>
        </w:r>
        <w:r w:rsidDel="00DB3F2A">
          <w:delText xml:space="preserve"> </w:delText>
        </w:r>
        <w:r w:rsidR="004B3BCE" w:rsidDel="00DB3F2A">
          <w:delText xml:space="preserve">algorithm </w:delText>
        </w:r>
        <w:r w:rsidDel="00DB3F2A">
          <w:delText>to collect this information based on a set where the information was collected manually</w:delText>
        </w:r>
      </w:del>
      <w:del w:id="1219" w:author="דמיטרי רודין/Dmitry Rodin" w:date="2021-02-28T00:38:00Z">
        <w:r w:rsidDel="008009D9">
          <w:delText>.</w:delText>
        </w:r>
        <w:r w:rsidR="00D45068" w:rsidDel="008009D9">
          <w:delText xml:space="preserve"> </w:delText>
        </w:r>
        <w:r w:rsidDel="008009D9">
          <w:delText xml:space="preserve">Another shortcoming of this approach is due to publication bias, the overwhelming number of publications in our database cite positive effects, but this will not change until there are broad changes to the </w:delText>
        </w:r>
        <w:commentRangeStart w:id="1220"/>
        <w:r w:rsidDel="008009D9">
          <w:delText>way research is carried out in academia</w:delText>
        </w:r>
        <w:commentRangeEnd w:id="1220"/>
        <w:r w:rsidR="00DB3F2A" w:rsidDel="008009D9">
          <w:rPr>
            <w:rStyle w:val="CommentReference"/>
            <w:rFonts w:ascii="Calibri" w:eastAsia="Calibri" w:hAnsi="Calibri" w:cs="Calibri"/>
          </w:rPr>
          <w:commentReference w:id="1220"/>
        </w:r>
        <w:r w:rsidDel="008009D9">
          <w:delText>.</w:delText>
        </w:r>
      </w:del>
      <w:ins w:id="1221" w:author="יעל מייזלס/Yael Maizels" w:date="2020-07-06T11:48:00Z">
        <w:del w:id="1222" w:author="דמיטרי רודין/Dmitry Rodin" w:date="2021-02-28T00:38:00Z">
          <w:r w:rsidR="006826F4" w:rsidDel="008009D9">
            <w:delText xml:space="preserve">  </w:delText>
          </w:r>
        </w:del>
      </w:ins>
      <w:ins w:id="1223" w:author="יעל מייזלס/Yael Maizels" w:date="2020-07-06T11:56:00Z">
        <w:del w:id="1224" w:author="דמיטרי רודין/Dmitry Rodin" w:date="2021-02-28T00:38:00Z">
          <w:r w:rsidR="00AC3A08" w:rsidDel="008009D9">
            <w:delText xml:space="preserve">The </w:delText>
          </w:r>
        </w:del>
      </w:ins>
      <w:ins w:id="1225" w:author="יעל מייזלס/Yael Maizels" w:date="2020-07-12T09:20:00Z">
        <w:del w:id="1226" w:author="דמיטרי רודין/Dmitry Rodin" w:date="2021-02-28T00:38:00Z">
          <w:r w:rsidR="00AA36EC" w:rsidDel="008009D9">
            <w:delText>MCL</w:delText>
          </w:r>
        </w:del>
      </w:ins>
      <w:ins w:id="1227" w:author="יעל מייזלס/Yael Maizels" w:date="2020-07-06T11:48:00Z">
        <w:del w:id="1228" w:author="דמיטרי רודין/Dmitry Rodin" w:date="2021-02-28T00:38:00Z">
          <w:r w:rsidR="006826F4" w:rsidDel="008009D9">
            <w:delText xml:space="preserve"> only collects information from Pubmed,</w:delText>
          </w:r>
        </w:del>
      </w:ins>
      <w:ins w:id="1229" w:author="יעל מייזלס/Yael Maizels" w:date="2020-07-06T11:49:00Z">
        <w:del w:id="1230" w:author="דמיטרי רודין/Dmitry Rodin" w:date="2021-02-28T00:38:00Z">
          <w:r w:rsidR="006826F4" w:rsidDel="008009D9">
            <w:delText xml:space="preserve"> in the future it could be expanded to include </w:delText>
          </w:r>
          <w:commentRangeStart w:id="1231"/>
          <w:commentRangeStart w:id="1232"/>
          <w:r w:rsidR="006826F4" w:rsidDel="008009D9">
            <w:delText xml:space="preserve">clinical trial databases </w:delText>
          </w:r>
        </w:del>
      </w:ins>
      <w:commentRangeEnd w:id="1231"/>
      <w:del w:id="1233" w:author="דמיטרי רודין/Dmitry Rodin" w:date="2021-02-28T00:38:00Z">
        <w:r w:rsidR="00151C18" w:rsidDel="008009D9">
          <w:rPr>
            <w:rStyle w:val="CommentReference"/>
            <w:rFonts w:ascii="Calibri" w:eastAsia="Calibri" w:hAnsi="Calibri" w:cs="Calibri"/>
          </w:rPr>
          <w:commentReference w:id="1231"/>
        </w:r>
        <w:commentRangeEnd w:id="1232"/>
        <w:r w:rsidR="00895135" w:rsidDel="008009D9">
          <w:rPr>
            <w:rStyle w:val="CommentReference"/>
            <w:rFonts w:ascii="Calibri" w:eastAsia="Calibri" w:hAnsi="Calibri" w:cs="Calibri"/>
          </w:rPr>
          <w:commentReference w:id="1232"/>
        </w:r>
      </w:del>
      <w:ins w:id="1234" w:author="יעל מייזלס/Yael Maizels" w:date="2020-07-06T11:49:00Z">
        <w:del w:id="1235" w:author="דמיטרי רודין/Dmitry Rodin" w:date="2021-02-28T00:38:00Z">
          <w:r w:rsidR="006826F4" w:rsidDel="008009D9">
            <w:delText>or other sources of information</w:delText>
          </w:r>
        </w:del>
      </w:ins>
      <w:ins w:id="1236" w:author="יעל מייזלס/Yael Maizels" w:date="2020-07-12T09:28:00Z">
        <w:del w:id="1237" w:author="דמיטרי רודין/Dmitry Rodin" w:date="2021-02-28T00:38:00Z">
          <w:r w:rsidR="00895135" w:rsidDel="008009D9">
            <w:delText xml:space="preserve"> such as abstracts from conferences</w:delText>
          </w:r>
        </w:del>
      </w:ins>
      <w:ins w:id="1238" w:author="יעל מייזלס/Yael Maizels" w:date="2020-07-06T11:49:00Z">
        <w:del w:id="1239" w:author="דמיטרי רודין/Dmitry Rodin" w:date="2021-02-28T00:38:00Z">
          <w:r w:rsidR="006826F4" w:rsidDel="008009D9">
            <w:delText xml:space="preserve">. </w:delText>
          </w:r>
        </w:del>
        <w:del w:id="1240" w:author="דמיטרי רודין/Dmitry Rodin" w:date="2020-07-09T01:57:00Z">
          <w:r w:rsidR="006826F4" w:rsidDel="00151C18">
            <w:delText xml:space="preserve"> </w:delText>
          </w:r>
        </w:del>
        <w:del w:id="1241" w:author="דמיטרי רודין/Dmitry Rodin" w:date="2021-02-28T00:38:00Z">
          <w:r w:rsidR="006826F4" w:rsidDel="008009D9">
            <w:delText xml:space="preserve">In the future we also hope to link disease synonyms and </w:delText>
          </w:r>
        </w:del>
      </w:ins>
      <w:ins w:id="1242" w:author="יעל מייזלס/Yael Maizels" w:date="2020-07-06T11:50:00Z">
        <w:del w:id="1243" w:author="דמיטרי רודין/Dmitry Rodin" w:date="2021-02-28T00:38:00Z">
          <w:r w:rsidR="006826F4" w:rsidDel="008009D9">
            <w:delText xml:space="preserve">develop a more robust system of disease hierarchies. </w:delText>
          </w:r>
        </w:del>
        <w:del w:id="1244" w:author="דמיטרי רודין/Dmitry Rodin" w:date="2020-07-09T01:58:00Z">
          <w:r w:rsidR="006826F4" w:rsidDel="00151C18">
            <w:delText xml:space="preserve"> </w:delText>
          </w:r>
        </w:del>
        <w:del w:id="1245" w:author="דמיטרי רודין/Dmitry Rodin" w:date="2021-02-28T00:38:00Z">
          <w:r w:rsidR="006826F4" w:rsidDel="008009D9">
            <w:delText>These are the most significant limitations and future directions we envision for this project.</w:delText>
          </w:r>
        </w:del>
      </w:ins>
    </w:p>
    <w:p w14:paraId="3794BB05" w14:textId="7EA487FD" w:rsidR="007C12D1" w:rsidRDefault="00A667C1" w:rsidP="004B3BCE">
      <w:pPr>
        <w:spacing w:line="360" w:lineRule="auto"/>
        <w:jc w:val="both"/>
        <w:rPr>
          <w:ins w:id="1246" w:author="יעל מייזלס/Yael Maizels" w:date="2021-03-01T14:12:00Z"/>
        </w:rPr>
      </w:pPr>
      <w:del w:id="1247" w:author="דמיטרי רודין/Dmitry Rodin" w:date="2021-02-28T00:38:00Z">
        <w:r w:rsidRPr="001D78A9" w:rsidDel="008009D9">
          <w:delText>Overall, we believe that our database</w:delText>
        </w:r>
      </w:del>
      <w:ins w:id="1248" w:author="יעל מייזלס/Yael Maizels" w:date="2020-07-06T11:56:00Z">
        <w:del w:id="1249" w:author="דמיטרי רודין/Dmitry Rodin" w:date="2021-02-28T00:38:00Z">
          <w:r w:rsidR="00AC3A08" w:rsidRPr="001D78A9" w:rsidDel="008009D9">
            <w:delText xml:space="preserve">the </w:delText>
          </w:r>
        </w:del>
      </w:ins>
      <w:ins w:id="1250" w:author="יעל מייזלס/Yael Maizels" w:date="2020-07-12T09:21:00Z">
        <w:del w:id="1251" w:author="דמיטרי רודין/Dmitry Rodin" w:date="2021-02-28T00:38:00Z">
          <w:r w:rsidR="00AA36EC" w:rsidRPr="001D78A9" w:rsidDel="008009D9">
            <w:delText>MCL</w:delText>
          </w:r>
        </w:del>
      </w:ins>
      <w:del w:id="1252" w:author="דמיטרי רודין/Dmitry Rodin" w:date="2021-02-28T00:38:00Z">
        <w:r w:rsidRPr="001D78A9" w:rsidDel="008009D9">
          <w:delText xml:space="preserve"> serves as a</w:delText>
        </w:r>
        <w:r w:rsidR="004B3BCE" w:rsidRPr="001D78A9" w:rsidDel="008009D9">
          <w:delText>n</w:delText>
        </w:r>
        <w:r w:rsidRPr="001D78A9" w:rsidDel="008009D9">
          <w:delText xml:space="preserve"> important resource for anyone in the cannabis field, </w:delText>
        </w:r>
      </w:del>
      <w:ins w:id="1253" w:author="יעל מייזלס/Yael Maizels" w:date="2020-07-12T09:29:00Z">
        <w:del w:id="1254" w:author="דמיטרי רודין/Dmitry Rodin" w:date="2021-02-28T00:38:00Z">
          <w:r w:rsidR="00895135" w:rsidRPr="001D78A9" w:rsidDel="008009D9">
            <w:rPr>
              <w:rPrChange w:id="1255" w:author="יעל מייזלס/Yael Maizels" w:date="2020-07-12T09:30:00Z">
                <w:rPr>
                  <w:highlight w:val="yellow"/>
                </w:rPr>
              </w:rPrChange>
            </w:rPr>
            <w:delText>providing</w:delText>
          </w:r>
        </w:del>
      </w:ins>
      <w:del w:id="1256" w:author="דמיטרי רודין/Dmitry Rodin" w:date="2021-02-28T00:38:00Z">
        <w:r w:rsidRPr="001D78A9" w:rsidDel="008009D9">
          <w:delText>serving as a curated, focused collect</w:delText>
        </w:r>
      </w:del>
      <w:del w:id="1257" w:author="דמיטרי רודין/Dmitry Rodin" w:date="2020-07-09T01:58:00Z">
        <w:r w:rsidRPr="001D78A9" w:rsidDel="00151C18">
          <w:delText>ed</w:delText>
        </w:r>
      </w:del>
      <w:del w:id="1258" w:author="דמיטרי רודין/Dmitry Rodin" w:date="2021-02-28T00:38:00Z">
        <w:r w:rsidRPr="001D78A9" w:rsidDel="008009D9">
          <w:delText xml:space="preserve"> of papers that explore cannabis treatment for disease.</w:delText>
        </w:r>
        <w:r w:rsidR="00D45068" w:rsidRPr="001D78A9" w:rsidDel="008009D9">
          <w:delText xml:space="preserve"> </w:delText>
        </w:r>
        <w:r w:rsidRPr="001D78A9" w:rsidDel="008009D9">
          <w:delText xml:space="preserve">Once a significant number of papers were collected this allowed us to see trends in the field that can only emerge when salient points on each paper were </w:delText>
        </w:r>
      </w:del>
      <w:ins w:id="1259" w:author="יעל מייזלס/Yael Maizels" w:date="2020-07-12T09:30:00Z">
        <w:del w:id="1260" w:author="דמיטרי רודין/Dmitry Rodin" w:date="2021-02-28T00:38:00Z">
          <w:r w:rsidR="00895135" w:rsidRPr="001D78A9" w:rsidDel="008009D9">
            <w:delText>extracted</w:delText>
          </w:r>
        </w:del>
      </w:ins>
      <w:del w:id="1261" w:author="דמיטרי רודין/Dmitry Rodin" w:date="2021-02-28T00:38:00Z">
        <w:r w:rsidRPr="001D78A9" w:rsidDel="008009D9">
          <w:delText>collected.</w:delText>
        </w:r>
        <w:r w:rsidR="00D45068" w:rsidRPr="001D78A9" w:rsidDel="008009D9">
          <w:delText xml:space="preserve"> </w:delText>
        </w:r>
      </w:del>
      <w:del w:id="1262" w:author="יעל מייזלס/Yael Maizels" w:date="2020-07-12T09:30:00Z">
        <w:r w:rsidRPr="001D78A9" w:rsidDel="00895135">
          <w:delText>Finally</w:delText>
        </w:r>
        <w:r w:rsidR="004B3BCE" w:rsidRPr="001D78A9" w:rsidDel="00895135">
          <w:delText>,</w:delText>
        </w:r>
        <w:r w:rsidRPr="001D78A9" w:rsidDel="00895135">
          <w:delText xml:space="preserve"> this application can be adjusted to nearly any field of scientific research, giving this tool great potential.</w:delText>
        </w:r>
      </w:del>
    </w:p>
    <w:p w14:paraId="0901F005" w14:textId="77777777" w:rsidR="00B5238B" w:rsidRDefault="00B5238B" w:rsidP="004B3BCE">
      <w:pPr>
        <w:spacing w:line="360" w:lineRule="auto"/>
        <w:jc w:val="both"/>
      </w:pPr>
    </w:p>
    <w:sectPr w:rsidR="00B5238B">
      <w:pgSz w:w="11900" w:h="16840"/>
      <w:pgMar w:top="1134" w:right="850" w:bottom="1134"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יעל מייזלס/Yael Maizels" w:date="2021-03-01T10:19:00Z" w:initials="ימM">
    <w:p w14:paraId="5F021503" w14:textId="06B898B3" w:rsidR="003E471D" w:rsidRDefault="003E471D">
      <w:pPr>
        <w:pStyle w:val="CommentText"/>
      </w:pPr>
      <w:r>
        <w:rPr>
          <w:rStyle w:val="CommentReference"/>
        </w:rPr>
        <w:annotationRef/>
      </w:r>
      <w:r>
        <w:t>We had a number of discussions about the name and decided on Medical</w:t>
      </w:r>
      <w:r w:rsidR="00C72B12">
        <w:t xml:space="preserve"> Cannabis</w:t>
      </w:r>
      <w:r>
        <w:t xml:space="preserve"> Library- </w:t>
      </w:r>
      <w:r w:rsidR="00C72B12">
        <w:t xml:space="preserve">personally, </w:t>
      </w:r>
      <w:r>
        <w:t xml:space="preserve">I don’t think we should change it.  </w:t>
      </w:r>
      <w:r w:rsidR="00C72B12">
        <w:t>But if we do, we have to make sure to change it on the site.</w:t>
      </w:r>
    </w:p>
  </w:comment>
  <w:comment w:id="15" w:author="יעל מייזלס/Yael Maizels" w:date="2020-07-01T12:56:00Z" w:initials="ימM">
    <w:p w14:paraId="756C3C26" w14:textId="2B8C0C31" w:rsidR="003908BF" w:rsidRDefault="003908BF">
      <w:pPr>
        <w:pStyle w:val="CommentText"/>
      </w:pPr>
      <w:r>
        <w:rPr>
          <w:rStyle w:val="CommentReference"/>
        </w:rPr>
        <w:annotationRef/>
      </w:r>
      <w:r>
        <w:t>I think more relevant references can be found.</w:t>
      </w:r>
    </w:p>
  </w:comment>
  <w:comment w:id="16" w:author="דמיטרי רודין/Dmitry Rodin" w:date="2020-07-05T01:56:00Z" w:initials="דרR">
    <w:p w14:paraId="6EF378AD" w14:textId="01F9922E" w:rsidR="003908BF" w:rsidRDefault="003908BF">
      <w:pPr>
        <w:pStyle w:val="CommentText"/>
      </w:pPr>
      <w:r>
        <w:rPr>
          <w:rStyle w:val="CommentReference"/>
        </w:rPr>
        <w:annotationRef/>
      </w:r>
      <w:r>
        <w:t>Agree – will work more on it when the text is ready</w:t>
      </w:r>
    </w:p>
  </w:comment>
  <w:comment w:id="17" w:author="יעל מייזלס/Yael Maizels" w:date="2021-03-01T11:16:00Z" w:initials="ימM">
    <w:p w14:paraId="2D7AFEE4" w14:textId="6DADA04F" w:rsidR="00E94930" w:rsidRDefault="00E94930">
      <w:pPr>
        <w:pStyle w:val="CommentText"/>
      </w:pPr>
      <w:r>
        <w:rPr>
          <w:rStyle w:val="CommentReference"/>
        </w:rPr>
        <w:annotationRef/>
      </w:r>
      <w:r>
        <w:t>Available in over 40 countries, which to list?</w:t>
      </w:r>
    </w:p>
  </w:comment>
  <w:comment w:id="36" w:author="יעל מייזלס/Yael Maizels" w:date="2021-03-01T11:20:00Z" w:initials="ימM">
    <w:p w14:paraId="4AF0E131" w14:textId="0F6B9A92" w:rsidR="00E94930" w:rsidRDefault="00E94930">
      <w:pPr>
        <w:pStyle w:val="CommentText"/>
      </w:pPr>
      <w:r>
        <w:rPr>
          <w:rStyle w:val="CommentReference"/>
        </w:rPr>
        <w:annotationRef/>
      </w:r>
      <w:r>
        <w:t xml:space="preserve">I think that is essential to compare specific searches on our system and </w:t>
      </w:r>
      <w:proofErr w:type="spellStart"/>
      <w:r>
        <w:t>Pubmed</w:t>
      </w:r>
      <w:proofErr w:type="spellEnd"/>
      <w:r>
        <w:t xml:space="preserve"> in order to show the utility of our system.</w:t>
      </w:r>
    </w:p>
  </w:comment>
  <w:comment w:id="55" w:author="יעל מייזלס/Yael Maizels" w:date="2020-07-01T15:41:00Z" w:initials="ימM">
    <w:p w14:paraId="2CC5DAB0" w14:textId="77777777" w:rsidR="003908BF" w:rsidRDefault="003908BF" w:rsidP="00EF7149">
      <w:pPr>
        <w:pStyle w:val="CommentText"/>
      </w:pPr>
      <w:r>
        <w:rPr>
          <w:rStyle w:val="CommentReference"/>
        </w:rPr>
        <w:annotationRef/>
      </w:r>
      <w:r>
        <w:t>Maybe resource rather than tool</w:t>
      </w:r>
    </w:p>
  </w:comment>
  <w:comment w:id="56" w:author="דמיטרי רודין/Dmitry Rodin" w:date="2020-07-05T02:40:00Z" w:initials="דרR">
    <w:p w14:paraId="3D636D80" w14:textId="77777777" w:rsidR="003908BF" w:rsidRDefault="003908BF" w:rsidP="00EF7149">
      <w:r>
        <w:rPr>
          <w:rStyle w:val="CommentReference"/>
        </w:rPr>
        <w:annotationRef/>
      </w:r>
      <w:r>
        <w:t>I think it’s good: “</w:t>
      </w:r>
      <w:r>
        <w:rPr>
          <w:rFonts w:ascii="Arial" w:hAnsi="Arial" w:cs="Arial"/>
          <w:color w:val="222222"/>
          <w:shd w:val="clear" w:color="auto" w:fill="FFFFFF"/>
        </w:rPr>
        <w:t>A</w:t>
      </w:r>
      <w:r>
        <w:rPr>
          <w:rStyle w:val="apple-converted-space"/>
          <w:rFonts w:ascii="Arial" w:hAnsi="Arial" w:cs="Arial"/>
          <w:color w:val="222222"/>
          <w:shd w:val="clear" w:color="auto" w:fill="FFFFFF"/>
        </w:rPr>
        <w:t> </w:t>
      </w:r>
      <w:r>
        <w:rPr>
          <w:rFonts w:ascii="Arial" w:hAnsi="Arial" w:cs="Arial"/>
          <w:b/>
          <w:bCs/>
          <w:color w:val="222222"/>
        </w:rPr>
        <w:t>database is a tool</w:t>
      </w:r>
      <w:r>
        <w:rPr>
          <w:rStyle w:val="apple-converted-space"/>
          <w:rFonts w:ascii="Arial" w:hAnsi="Arial" w:cs="Arial"/>
          <w:color w:val="222222"/>
          <w:shd w:val="clear" w:color="auto" w:fill="FFFFFF"/>
        </w:rPr>
        <w:t> </w:t>
      </w:r>
      <w:r>
        <w:rPr>
          <w:rFonts w:ascii="Arial" w:hAnsi="Arial" w:cs="Arial"/>
          <w:color w:val="222222"/>
          <w:shd w:val="clear" w:color="auto" w:fill="FFFFFF"/>
        </w:rPr>
        <w:t>for collecting and organizing information.</w:t>
      </w:r>
      <w:r>
        <w:t>”</w:t>
      </w:r>
    </w:p>
  </w:comment>
  <w:comment w:id="63" w:author="יעל מייזלס/Yael Maizels" w:date="2020-07-01T15:41:00Z" w:initials="ימM">
    <w:p w14:paraId="196DFF65" w14:textId="6D544688" w:rsidR="003908BF" w:rsidRDefault="003908BF">
      <w:pPr>
        <w:pStyle w:val="CommentText"/>
      </w:pPr>
      <w:r>
        <w:rPr>
          <w:rStyle w:val="CommentReference"/>
        </w:rPr>
        <w:annotationRef/>
      </w:r>
      <w:r>
        <w:t>Maybe resource rather than tool</w:t>
      </w:r>
    </w:p>
  </w:comment>
  <w:comment w:id="64" w:author="דמיטרי רודין/Dmitry Rodin" w:date="2020-07-05T02:40:00Z" w:initials="דרR">
    <w:p w14:paraId="47F3139C" w14:textId="4FFE123A" w:rsidR="003908BF" w:rsidRDefault="003908BF" w:rsidP="00B77120">
      <w:r>
        <w:rPr>
          <w:rStyle w:val="CommentReference"/>
        </w:rPr>
        <w:annotationRef/>
      </w:r>
      <w:r>
        <w:t>I think it’s good: “</w:t>
      </w:r>
      <w:r>
        <w:rPr>
          <w:rFonts w:ascii="Arial" w:hAnsi="Arial" w:cs="Arial"/>
          <w:color w:val="222222"/>
          <w:shd w:val="clear" w:color="auto" w:fill="FFFFFF"/>
        </w:rPr>
        <w:t>A</w:t>
      </w:r>
      <w:r>
        <w:rPr>
          <w:rStyle w:val="apple-converted-space"/>
          <w:rFonts w:ascii="Arial" w:hAnsi="Arial" w:cs="Arial"/>
          <w:color w:val="222222"/>
          <w:shd w:val="clear" w:color="auto" w:fill="FFFFFF"/>
        </w:rPr>
        <w:t> </w:t>
      </w:r>
      <w:r>
        <w:rPr>
          <w:rFonts w:ascii="Arial" w:hAnsi="Arial" w:cs="Arial"/>
          <w:b/>
          <w:bCs/>
          <w:color w:val="222222"/>
        </w:rPr>
        <w:t>database is a tool</w:t>
      </w:r>
      <w:r>
        <w:rPr>
          <w:rStyle w:val="apple-converted-space"/>
          <w:rFonts w:ascii="Arial" w:hAnsi="Arial" w:cs="Arial"/>
          <w:color w:val="222222"/>
          <w:shd w:val="clear" w:color="auto" w:fill="FFFFFF"/>
        </w:rPr>
        <w:t> </w:t>
      </w:r>
      <w:r>
        <w:rPr>
          <w:rFonts w:ascii="Arial" w:hAnsi="Arial" w:cs="Arial"/>
          <w:color w:val="222222"/>
          <w:shd w:val="clear" w:color="auto" w:fill="FFFFFF"/>
        </w:rPr>
        <w:t>for collecting and organizing information.</w:t>
      </w:r>
      <w:r>
        <w:t>”</w:t>
      </w:r>
    </w:p>
  </w:comment>
  <w:comment w:id="76" w:author="יעל מייזלס/Yael Maizels" w:date="2020-07-01T15:46:00Z" w:initials="ימM">
    <w:p w14:paraId="30D34902" w14:textId="55218662" w:rsidR="003908BF" w:rsidRDefault="003908BF">
      <w:pPr>
        <w:pStyle w:val="CommentText"/>
      </w:pPr>
      <w:r>
        <w:rPr>
          <w:rStyle w:val="CommentReference"/>
        </w:rPr>
        <w:annotationRef/>
      </w:r>
      <w:r>
        <w:t xml:space="preserve">We only have data from </w:t>
      </w:r>
      <w:proofErr w:type="spellStart"/>
      <w:r>
        <w:t>pubmed</w:t>
      </w:r>
      <w:proofErr w:type="spellEnd"/>
      <w:r>
        <w:t>, we do not have data from clinicaltrials.gov or other resources.</w:t>
      </w:r>
    </w:p>
  </w:comment>
  <w:comment w:id="77" w:author="יעל מייזלס/Yael Maizels" w:date="2021-03-01T11:27:00Z" w:initials="ימM">
    <w:p w14:paraId="575A0D6B" w14:textId="3FC71470" w:rsidR="008C3200" w:rsidRDefault="008C3200">
      <w:pPr>
        <w:pStyle w:val="CommentText"/>
      </w:pPr>
      <w:r>
        <w:rPr>
          <w:rStyle w:val="CommentReference"/>
        </w:rPr>
        <w:annotationRef/>
      </w:r>
      <w:r>
        <w:t xml:space="preserve">We have positive and negative </w:t>
      </w:r>
      <w:proofErr w:type="gramStart"/>
      <w:r>
        <w:t>effect,</w:t>
      </w:r>
      <w:proofErr w:type="gramEnd"/>
      <w:r>
        <w:t xml:space="preserve"> how do we show risk?</w:t>
      </w:r>
    </w:p>
  </w:comment>
  <w:comment w:id="82" w:author="יעל מייזלס/Yael Maizels" w:date="2021-03-01T11:28:00Z" w:initials="ימM">
    <w:p w14:paraId="5367D85D" w14:textId="5A7F980A" w:rsidR="008C3200" w:rsidRDefault="008C3200">
      <w:pPr>
        <w:pStyle w:val="CommentText"/>
      </w:pPr>
      <w:r>
        <w:rPr>
          <w:rStyle w:val="CommentReference"/>
        </w:rPr>
        <w:annotationRef/>
      </w:r>
      <w:r>
        <w:t xml:space="preserve">This is no longer accurate.  Currently we have one algorithm that extracts PMID, title, journal, year, disease name, positive negative, cannabinoid- I’m not sure about the specifics Dima can you update this.  We should also mention something about the manually validated vs </w:t>
      </w:r>
      <w:proofErr w:type="gramStart"/>
      <w:r>
        <w:t>non validated</w:t>
      </w:r>
      <w:proofErr w:type="gramEnd"/>
      <w:r>
        <w:t xml:space="preserve"> here.</w:t>
      </w:r>
    </w:p>
  </w:comment>
  <w:comment w:id="88" w:author="יעל מייזלס/Yael Maizels" w:date="2021-03-01T11:33:00Z" w:initials="ימM">
    <w:p w14:paraId="6BF88D46" w14:textId="03643499" w:rsidR="008C3200" w:rsidRDefault="008C3200">
      <w:pPr>
        <w:pStyle w:val="CommentText"/>
      </w:pPr>
      <w:r>
        <w:rPr>
          <w:rStyle w:val="CommentReference"/>
        </w:rPr>
        <w:annotationRef/>
      </w:r>
      <w:r>
        <w:t>Double check this- there are other ones in the system.</w:t>
      </w:r>
    </w:p>
  </w:comment>
  <w:comment w:id="106" w:author="יעל מייזלס/Yael Maizels" w:date="2021-03-01T13:39:00Z" w:initials="ימM">
    <w:p w14:paraId="300E88FD" w14:textId="74B0F44A" w:rsidR="002563E9" w:rsidRDefault="002563E9">
      <w:pPr>
        <w:pStyle w:val="CommentText"/>
      </w:pPr>
      <w:r>
        <w:rPr>
          <w:rStyle w:val="CommentReference"/>
        </w:rPr>
        <w:annotationRef/>
      </w:r>
      <w:r>
        <w:t>This figure doesn’t really correlate to this step.  Some kind of flow chart would be useful to understand the process.</w:t>
      </w:r>
    </w:p>
  </w:comment>
  <w:comment w:id="116" w:author="יעל מייזלס/Yael Maizels" w:date="2020-07-01T16:04:00Z" w:initials="ימM">
    <w:p w14:paraId="65968644" w14:textId="1F28EB6F" w:rsidR="003908BF" w:rsidRDefault="003908BF">
      <w:pPr>
        <w:pStyle w:val="CommentText"/>
      </w:pPr>
      <w:r>
        <w:rPr>
          <w:rStyle w:val="CommentReference"/>
        </w:rPr>
        <w:annotationRef/>
      </w:r>
      <w:r>
        <w:t>I would include a list of terms</w:t>
      </w:r>
    </w:p>
  </w:comment>
  <w:comment w:id="133" w:author="יעל מייזלס/Yael Maizels" w:date="2021-03-01T11:41:00Z" w:initials="ימM">
    <w:p w14:paraId="42B4685F" w14:textId="07CBBD54" w:rsidR="00F155AA" w:rsidRDefault="00F155AA">
      <w:pPr>
        <w:pStyle w:val="CommentText"/>
      </w:pPr>
      <w:r>
        <w:rPr>
          <w:rStyle w:val="CommentReference"/>
        </w:rPr>
        <w:annotationRef/>
      </w:r>
      <w:r>
        <w:t>It’s a bit odd that for the test set we used the MedDRA glossary, but for the final algorithm we did not.</w:t>
      </w:r>
    </w:p>
  </w:comment>
  <w:comment w:id="155" w:author="יעל מייזלס/Yael Maizels" w:date="2021-03-01T12:00:00Z" w:initials="ימM">
    <w:p w14:paraId="2AFC0510" w14:textId="5577CB62" w:rsidR="004807C6" w:rsidRDefault="004807C6">
      <w:pPr>
        <w:pStyle w:val="CommentText"/>
      </w:pPr>
      <w:r>
        <w:rPr>
          <w:rStyle w:val="CommentReference"/>
        </w:rPr>
        <w:annotationRef/>
      </w:r>
      <w:r>
        <w:t>We didn’t really at this stage, most of this information was copied and pasted, I think we should put this later when it really happened.</w:t>
      </w:r>
    </w:p>
  </w:comment>
  <w:comment w:id="162" w:author="יעל מייזלס/Yael Maizels" w:date="2021-03-01T11:58:00Z" w:initials="ימM">
    <w:p w14:paraId="537D4134" w14:textId="6FCBB27F" w:rsidR="004807C6" w:rsidRDefault="004807C6">
      <w:pPr>
        <w:pStyle w:val="CommentText"/>
      </w:pPr>
      <w:r>
        <w:rPr>
          <w:rStyle w:val="CommentReference"/>
        </w:rPr>
        <w:annotationRef/>
      </w:r>
      <w:r>
        <w:t>I think we need to provide some details of where we extracted this information from.</w:t>
      </w:r>
    </w:p>
  </w:comment>
  <w:comment w:id="168" w:author="יעל מייזלס/Yael Maizels" w:date="2021-03-01T11:45:00Z" w:initials="ימM">
    <w:p w14:paraId="54462568" w14:textId="370ADDA1" w:rsidR="00F155AA" w:rsidRDefault="00F155AA">
      <w:pPr>
        <w:pStyle w:val="CommentText"/>
      </w:pPr>
      <w:r>
        <w:rPr>
          <w:rStyle w:val="CommentReference"/>
        </w:rPr>
        <w:annotationRef/>
      </w:r>
      <w:r>
        <w:t xml:space="preserve">We manually added much more information including research model, cell line, animal, route of administration </w:t>
      </w:r>
      <w:proofErr w:type="spellStart"/>
      <w:r>
        <w:t>etc</w:t>
      </w:r>
      <w:proofErr w:type="spellEnd"/>
      <w:r>
        <w:t xml:space="preserve"> etc.</w:t>
      </w:r>
    </w:p>
  </w:comment>
  <w:comment w:id="223" w:author="יעל מייזלס/Yael Maizels" w:date="2021-03-01T12:05:00Z" w:initials="ימM">
    <w:p w14:paraId="2B4E2351" w14:textId="7161A8D1" w:rsidR="004807C6" w:rsidRDefault="004807C6">
      <w:pPr>
        <w:pStyle w:val="CommentText"/>
      </w:pPr>
      <w:r>
        <w:rPr>
          <w:rStyle w:val="CommentReference"/>
        </w:rPr>
        <w:annotationRef/>
      </w:r>
      <w:r>
        <w:t>What does this mean</w:t>
      </w:r>
    </w:p>
  </w:comment>
  <w:comment w:id="241" w:author="יעל מייזלס/Yael Maizels" w:date="2021-03-01T11:51:00Z" w:initials="ימM">
    <w:p w14:paraId="64A4161E" w14:textId="395BEC78" w:rsidR="00595778" w:rsidRDefault="00595778">
      <w:pPr>
        <w:pStyle w:val="CommentText"/>
      </w:pPr>
      <w:r>
        <w:rPr>
          <w:rStyle w:val="CommentReference"/>
        </w:rPr>
        <w:annotationRef/>
      </w:r>
      <w:r>
        <w:t>What does normalize mean in this context?  Does it mean to take a disease name found in the text and replace it with a disease name from a standard list?</w:t>
      </w:r>
    </w:p>
  </w:comment>
  <w:comment w:id="250" w:author="יעל מייזלס/Yael Maizels" w:date="2021-03-01T12:50:00Z" w:initials="ימM">
    <w:p w14:paraId="71BE6960" w14:textId="1AC25FED" w:rsidR="00130DBB" w:rsidRDefault="00130DBB">
      <w:pPr>
        <w:pStyle w:val="CommentText"/>
      </w:pPr>
      <w:r>
        <w:rPr>
          <w:rStyle w:val="CommentReference"/>
        </w:rPr>
        <w:annotationRef/>
      </w:r>
      <w:r>
        <w:t xml:space="preserve">From which articles, from all of </w:t>
      </w:r>
      <w:proofErr w:type="spellStart"/>
      <w:r>
        <w:t>pubmed</w:t>
      </w:r>
      <w:proofErr w:type="spellEnd"/>
      <w:r>
        <w:t>?  From the training set of 630 papers?  I would first write how the tools were created and then show how they were applied.</w:t>
      </w:r>
    </w:p>
  </w:comment>
  <w:comment w:id="278" w:author="יעל מייזלס/Yael Maizels" w:date="2021-03-01T12:49:00Z" w:initials="ימM">
    <w:p w14:paraId="1D2A5EFB" w14:textId="46197958" w:rsidR="009A452D" w:rsidRDefault="009A452D" w:rsidP="009A452D">
      <w:pPr>
        <w:pStyle w:val="CommentText"/>
      </w:pPr>
      <w:r>
        <w:rPr>
          <w:rStyle w:val="CommentReference"/>
        </w:rPr>
        <w:annotationRef/>
      </w:r>
      <w:r>
        <w:t xml:space="preserve">Not clear to me what the difference is between drug and </w:t>
      </w:r>
      <w:proofErr w:type="spellStart"/>
      <w:r>
        <w:t>drug_full_list</w:t>
      </w:r>
      <w:proofErr w:type="spellEnd"/>
      <w:r>
        <w:t>.  I think that needs to be explained.</w:t>
      </w:r>
    </w:p>
  </w:comment>
  <w:comment w:id="292" w:author="יעל מייזלס/Yael Maizels" w:date="2021-03-01T12:06:00Z" w:initials="ימM">
    <w:p w14:paraId="77AC67D5" w14:textId="08412A79" w:rsidR="004807C6" w:rsidRDefault="004807C6">
      <w:pPr>
        <w:pStyle w:val="CommentText"/>
      </w:pPr>
      <w:r>
        <w:rPr>
          <w:rStyle w:val="CommentReference"/>
        </w:rPr>
        <w:annotationRef/>
      </w:r>
      <w:r>
        <w:t>Reference?</w:t>
      </w:r>
    </w:p>
  </w:comment>
  <w:comment w:id="282" w:author="יעל מייזלס/Yael Maizels" w:date="2021-03-01T12:53:00Z" w:initials="ימM">
    <w:p w14:paraId="60DC666A" w14:textId="7349489A" w:rsidR="00130DBB" w:rsidRDefault="00130DBB">
      <w:pPr>
        <w:pStyle w:val="CommentText"/>
      </w:pPr>
      <w:r>
        <w:rPr>
          <w:rStyle w:val="CommentReference"/>
        </w:rPr>
        <w:annotationRef/>
      </w:r>
      <w:r>
        <w:t xml:space="preserve">I think you need explain the purpose of this step, from what I understand the initial step extracts all drug names and this step limits it only to cannabis related drug names, is that correct?  I think it would be relevant to have a table here showing all the cannabis related drug names using </w:t>
      </w:r>
      <w:proofErr w:type="spellStart"/>
      <w:r>
        <w:t>RxNorm</w:t>
      </w:r>
      <w:proofErr w:type="spellEnd"/>
      <w:r>
        <w:t xml:space="preserve"> and the initial terms extracted by BC5CDR.  Also, is this describing terms extracted only from the 630 articles in the training set?</w:t>
      </w:r>
    </w:p>
  </w:comment>
  <w:comment w:id="310" w:author="יעל מייזלס/Yael Maizels" w:date="2021-03-01T13:15:00Z" w:initials="ימM">
    <w:p w14:paraId="36A56EA9" w14:textId="42933599" w:rsidR="002C3681" w:rsidRDefault="002C3681">
      <w:pPr>
        <w:pStyle w:val="CommentText"/>
      </w:pPr>
      <w:r>
        <w:rPr>
          <w:rStyle w:val="CommentReference"/>
        </w:rPr>
        <w:annotationRef/>
      </w:r>
      <w:r>
        <w:t>If a disease or cannabinoid name is detected but it is no accurate is it relevant?</w:t>
      </w:r>
    </w:p>
  </w:comment>
  <w:comment w:id="343" w:author="יעל מייזלס/Yael Maizels" w:date="2021-03-01T13:01:00Z" w:initials="ימM">
    <w:p w14:paraId="3A67965A" w14:textId="75635D94" w:rsidR="00BD00BE" w:rsidRDefault="00BD00BE">
      <w:pPr>
        <w:pStyle w:val="CommentText"/>
      </w:pPr>
      <w:r>
        <w:rPr>
          <w:rStyle w:val="CommentReference"/>
        </w:rPr>
        <w:annotationRef/>
      </w:r>
      <w:r>
        <w:t>What does this mean?  I think a table would be useful here.</w:t>
      </w:r>
    </w:p>
  </w:comment>
  <w:comment w:id="357" w:author="יעל מייזלס/Yael Maizels" w:date="2021-03-01T13:17:00Z" w:initials="ימM">
    <w:p w14:paraId="7CBCFA5A" w14:textId="5BC17A38" w:rsidR="002C3681" w:rsidRDefault="002C3681">
      <w:pPr>
        <w:pStyle w:val="CommentText"/>
      </w:pPr>
      <w:r>
        <w:rPr>
          <w:rStyle w:val="CommentReference"/>
        </w:rPr>
        <w:annotationRef/>
      </w:r>
      <w:proofErr w:type="gramStart"/>
      <w:r>
        <w:t>Again</w:t>
      </w:r>
      <w:proofErr w:type="gramEnd"/>
      <w:r>
        <w:t xml:space="preserve"> a table would be useful here.</w:t>
      </w:r>
    </w:p>
  </w:comment>
  <w:comment w:id="379" w:author="יעל מייזלס/Yael Maizels" w:date="2021-03-01T13:18:00Z" w:initials="ימM">
    <w:p w14:paraId="287A949B" w14:textId="7CD8D066" w:rsidR="002C3681" w:rsidRDefault="002C3681">
      <w:pPr>
        <w:pStyle w:val="CommentText"/>
      </w:pPr>
      <w:r>
        <w:rPr>
          <w:rStyle w:val="CommentReference"/>
        </w:rPr>
        <w:annotationRef/>
      </w:r>
      <w:r>
        <w:t>I don’t understand what you wrote here.</w:t>
      </w:r>
    </w:p>
  </w:comment>
  <w:comment w:id="405" w:author="יעל מייזלס/Yael Maizels" w:date="2021-03-01T13:20:00Z" w:initials="ימM">
    <w:p w14:paraId="24BFD9DC" w14:textId="6C4476DB" w:rsidR="002C3681" w:rsidRDefault="002C3681">
      <w:pPr>
        <w:pStyle w:val="CommentText"/>
      </w:pPr>
      <w:r>
        <w:rPr>
          <w:rStyle w:val="CommentReference"/>
        </w:rPr>
        <w:annotationRef/>
      </w:r>
      <w:proofErr w:type="spellStart"/>
      <w:r>
        <w:t>Dravet’s</w:t>
      </w:r>
      <w:proofErr w:type="spellEnd"/>
      <w:r>
        <w:t xml:space="preserve"> syndrome is a type of epilepsy</w:t>
      </w:r>
    </w:p>
  </w:comment>
  <w:comment w:id="438" w:author="יעל מייזלס/Yael Maizels" w:date="2021-03-01T13:34:00Z" w:initials="ימM">
    <w:p w14:paraId="18B5D4D3" w14:textId="63911566" w:rsidR="005B7C61" w:rsidRDefault="005B7C61">
      <w:pPr>
        <w:pStyle w:val="CommentText"/>
      </w:pPr>
      <w:r>
        <w:rPr>
          <w:rStyle w:val="CommentReference"/>
        </w:rPr>
        <w:annotationRef/>
      </w:r>
      <w:r>
        <w:t>Are there any steps we plan to take in the future to improve the 8%% and 81%?</w:t>
      </w:r>
    </w:p>
  </w:comment>
  <w:comment w:id="476" w:author="יעל מייזלס/Yael Maizels" w:date="2021-03-01T13:32:00Z" w:initials="ימM">
    <w:p w14:paraId="0F30479D" w14:textId="153B2786" w:rsidR="005B7C61" w:rsidRDefault="005B7C61">
      <w:pPr>
        <w:pStyle w:val="CommentText"/>
      </w:pPr>
      <w:r>
        <w:rPr>
          <w:rStyle w:val="CommentReference"/>
        </w:rPr>
        <w:annotationRef/>
      </w:r>
      <w:r>
        <w:t>This makes absolutely no sense to me.  I think you need to add a bit of plain language explanation.</w:t>
      </w:r>
    </w:p>
  </w:comment>
  <w:comment w:id="557" w:author="יעל מייזלס/Yael Maizels" w:date="2021-03-01T13:36:00Z" w:initials="ימM">
    <w:p w14:paraId="2CED2BA0" w14:textId="655775AF" w:rsidR="002563E9" w:rsidRDefault="002563E9">
      <w:pPr>
        <w:pStyle w:val="CommentText"/>
      </w:pPr>
      <w:r>
        <w:rPr>
          <w:rStyle w:val="CommentReference"/>
        </w:rPr>
        <w:annotationRef/>
      </w:r>
      <w:proofErr w:type="gramStart"/>
      <w:r>
        <w:t>Again</w:t>
      </w:r>
      <w:proofErr w:type="gramEnd"/>
      <w:r>
        <w:t xml:space="preserve"> I need some plain language explanation.  In the test set, how many papers were positive negative none.  From what I see in the test set there were 90 positive- and 80 were correctly identified.  There were 38 negative and 19 were correctly identified there were 30 none and 19 were correctly identified.  Or are the numbers percentages?  It’s not clear what this figure shows.</w:t>
      </w:r>
    </w:p>
  </w:comment>
  <w:comment w:id="609" w:author="יעל מייזלס/Yael Maizels" w:date="2021-03-01T13:40:00Z" w:initials="ימM">
    <w:p w14:paraId="674AB42E" w14:textId="3A4AAFBD" w:rsidR="002563E9" w:rsidRDefault="002563E9">
      <w:pPr>
        <w:pStyle w:val="CommentText"/>
      </w:pPr>
      <w:r>
        <w:rPr>
          <w:rStyle w:val="CommentReference"/>
        </w:rPr>
        <w:annotationRef/>
      </w:r>
      <w:r>
        <w:t>I would include numbers here.</w:t>
      </w:r>
    </w:p>
  </w:comment>
  <w:comment w:id="615" w:author="יעל מייזלס/Yael Maizels" w:date="2021-03-01T13:41:00Z" w:initials="ימM">
    <w:p w14:paraId="5E44BF33" w14:textId="1CEB73E2" w:rsidR="002563E9" w:rsidRDefault="002563E9">
      <w:pPr>
        <w:pStyle w:val="CommentText"/>
      </w:pPr>
      <w:r>
        <w:rPr>
          <w:rStyle w:val="CommentReference"/>
        </w:rPr>
        <w:annotationRef/>
      </w:r>
      <w:r>
        <w:t>I would phrase this differently.  This shows that manual validation is still an important stage for this system, maybe here write about the crowdsourcing approach?</w:t>
      </w:r>
    </w:p>
  </w:comment>
  <w:comment w:id="656" w:author="יעל מייזלס/Yael Maizels" w:date="2021-03-01T13:49:00Z" w:initials="ימM">
    <w:p w14:paraId="1A521BCB" w14:textId="45353AC9" w:rsidR="00FE3DC0" w:rsidRDefault="00FE3DC0">
      <w:pPr>
        <w:pStyle w:val="CommentText"/>
      </w:pPr>
      <w:r>
        <w:rPr>
          <w:rStyle w:val="CommentReference"/>
        </w:rPr>
        <w:annotationRef/>
      </w:r>
      <w:r>
        <w:t xml:space="preserve">This transition is not clear, we have created tools to extract article information (PMID, title </w:t>
      </w:r>
      <w:proofErr w:type="spellStart"/>
      <w:r>
        <w:t>etc</w:t>
      </w:r>
      <w:proofErr w:type="spellEnd"/>
      <w:r>
        <w:t>) identify drug, disease and relation.  Now how did we apply these tools to get our list of about 6000 articles? For the test set we talk about filtering out reviews but was that done here? Where do you describe how?</w:t>
      </w:r>
    </w:p>
  </w:comment>
  <w:comment w:id="722" w:author="יעל מייזלס/Yael Maizels" w:date="2021-03-01T13:51:00Z" w:initials="ימM">
    <w:p w14:paraId="08457F8C" w14:textId="1CE71226" w:rsidR="00FE3DC0" w:rsidRDefault="00FE3DC0">
      <w:pPr>
        <w:pStyle w:val="CommentText"/>
      </w:pPr>
      <w:r>
        <w:rPr>
          <w:rStyle w:val="CommentReference"/>
        </w:rPr>
        <w:annotationRef/>
      </w:r>
      <w:r>
        <w:t>Is this still accurate?</w:t>
      </w:r>
    </w:p>
  </w:comment>
  <w:comment w:id="763" w:author="יעל מייזלס/Yael Maizels" w:date="2020-07-05T12:48:00Z" w:initials="ימM">
    <w:p w14:paraId="02DFABEE" w14:textId="77777777" w:rsidR="00912BCA" w:rsidRDefault="00912BCA" w:rsidP="00912BCA">
      <w:pPr>
        <w:pStyle w:val="CommentText"/>
      </w:pPr>
      <w:r>
        <w:rPr>
          <w:rStyle w:val="CommentReference"/>
        </w:rPr>
        <w:annotationRef/>
      </w:r>
      <w:r>
        <w:t>I’m missing something here.  You state that 361 examples were obtained manually.  And then these were used as a training set for the program which subsequently identified 1635 positive examples.  But in the database before Florin’s additions there were only 402 studies, so what happened to those additional 1635 examples?</w:t>
      </w:r>
    </w:p>
  </w:comment>
  <w:comment w:id="767" w:author="יעל מייזלס/Yael Maizels" w:date="2021-03-01T13:54:00Z" w:initials="ימM">
    <w:p w14:paraId="38E3F431" w14:textId="0B5FABF2" w:rsidR="00FE3DC0" w:rsidRDefault="00FE3DC0">
      <w:pPr>
        <w:pStyle w:val="CommentText"/>
      </w:pPr>
      <w:r>
        <w:rPr>
          <w:rStyle w:val="CommentReference"/>
        </w:rPr>
        <w:annotationRef/>
      </w:r>
      <w:r>
        <w:t>No none??</w:t>
      </w:r>
    </w:p>
  </w:comment>
  <w:comment w:id="790" w:author="יעל מייזלס/Yael Maizels" w:date="2021-03-01T13:54:00Z" w:initials="ימM">
    <w:p w14:paraId="712B0B0E" w14:textId="5735A2D7" w:rsidR="00FE3DC0" w:rsidRDefault="00FE3DC0">
      <w:pPr>
        <w:pStyle w:val="CommentText"/>
      </w:pPr>
      <w:r>
        <w:rPr>
          <w:rStyle w:val="CommentReference"/>
        </w:rPr>
        <w:annotationRef/>
      </w:r>
      <w:r>
        <w:t>We don’t currently have that option.</w:t>
      </w:r>
    </w:p>
  </w:comment>
  <w:comment w:id="796" w:author="יעל מייזלס/Yael Maizels" w:date="2020-11-30T12:14:00Z" w:initials="ימM">
    <w:p w14:paraId="5BFE7F98" w14:textId="0539B8A1" w:rsidR="003908BF" w:rsidRDefault="003908BF">
      <w:pPr>
        <w:pStyle w:val="CommentText"/>
      </w:pPr>
      <w:r>
        <w:rPr>
          <w:rStyle w:val="CommentReference"/>
        </w:rPr>
        <w:annotationRef/>
      </w:r>
      <w:r>
        <w:t>Add extraction of cannabinoid and disease names</w:t>
      </w:r>
    </w:p>
  </w:comment>
  <w:comment w:id="801" w:author="Yael Maizels" w:date="2019-02-06T07:33:00Z" w:initials="">
    <w:p w14:paraId="7762CA79"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Great figure- In my mind it would be much stronger if there were numbers. </w:t>
      </w:r>
      <w:proofErr w:type="spellStart"/>
      <w:r>
        <w:rPr>
          <w:rFonts w:ascii="Arial" w:eastAsia="Arial" w:hAnsi="Arial" w:cs="Arial"/>
          <w:color w:val="000000"/>
          <w:sz w:val="22"/>
          <w:szCs w:val="22"/>
        </w:rPr>
        <w:t>Ie</w:t>
      </w:r>
      <w:proofErr w:type="spellEnd"/>
      <w:r>
        <w:rPr>
          <w:rFonts w:ascii="Arial" w:eastAsia="Arial" w:hAnsi="Arial" w:cs="Arial"/>
          <w:color w:val="000000"/>
          <w:sz w:val="22"/>
          <w:szCs w:val="22"/>
        </w:rPr>
        <w:t>: original research articles 200000000, cannabis related 5000, disease related 2000 etc.</w:t>
      </w:r>
    </w:p>
  </w:comment>
  <w:comment w:id="802" w:author="Yael Maizels" w:date="2019-02-06T07:47:00Z" w:initials="">
    <w:p w14:paraId="23FE7FD1"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And you should refer to the figure in the </w:t>
      </w:r>
      <w:proofErr w:type="gramStart"/>
      <w:r>
        <w:rPr>
          <w:rFonts w:ascii="Arial" w:eastAsia="Arial" w:hAnsi="Arial" w:cs="Arial"/>
          <w:color w:val="000000"/>
          <w:sz w:val="22"/>
          <w:szCs w:val="22"/>
        </w:rPr>
        <w:t>text..</w:t>
      </w:r>
      <w:proofErr w:type="gramEnd"/>
    </w:p>
  </w:comment>
  <w:comment w:id="803" w:author="Valeria Kogan" w:date="2019-02-09T20:01:00Z" w:initials="">
    <w:p w14:paraId="757A3224"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Added. Will add numbers</w:t>
      </w:r>
    </w:p>
  </w:comment>
  <w:comment w:id="805" w:author="יעל מייזלס/Yael Maizels" w:date="2020-07-01T16:40:00Z" w:initials="ימM">
    <w:p w14:paraId="22A28EAC" w14:textId="040EF235" w:rsidR="003908BF" w:rsidRDefault="003908BF">
      <w:pPr>
        <w:pStyle w:val="CommentText"/>
      </w:pPr>
      <w:r>
        <w:rPr>
          <w:rStyle w:val="CommentReference"/>
        </w:rPr>
        <w:annotationRef/>
      </w:r>
      <w:r>
        <w:t>I think this needs a bit more explanation</w:t>
      </w:r>
    </w:p>
  </w:comment>
  <w:comment w:id="807" w:author="יעל מייזלס/Yael Maizels" w:date="2020-07-01T16:05:00Z" w:initials="ימM">
    <w:p w14:paraId="51900CD1" w14:textId="0DAAFB9A" w:rsidR="003908BF" w:rsidRDefault="003908BF">
      <w:pPr>
        <w:pStyle w:val="CommentText"/>
      </w:pPr>
      <w:r>
        <w:rPr>
          <w:rStyle w:val="CommentReference"/>
        </w:rPr>
        <w:annotationRef/>
      </w:r>
      <w:r>
        <w:t>Wasn’t the positive, negative, none or safety manually added, also the disease, also the compound.  Or was it identified by your program.  From the examples I saw just the PMIDs were identified and everything else was manually added.  Can you show me an example of what was extracted automatically?</w:t>
      </w:r>
    </w:p>
  </w:comment>
  <w:comment w:id="824" w:author="יעל מייזלס/Yael Maizels" w:date="2020-07-06T09:45:00Z" w:initials="ימM">
    <w:p w14:paraId="7238672D" w14:textId="77777777" w:rsidR="003908BF" w:rsidRDefault="003908BF" w:rsidP="00F7691F">
      <w:pPr>
        <w:pStyle w:val="CommentText"/>
      </w:pPr>
      <w:r>
        <w:rPr>
          <w:rStyle w:val="CommentReference"/>
        </w:rPr>
        <w:annotationRef/>
      </w:r>
      <w:r>
        <w:t xml:space="preserve">I wonder if we should have a section that explains how we input information into the database.  For </w:t>
      </w:r>
      <w:proofErr w:type="gramStart"/>
      <w:r>
        <w:t>example</w:t>
      </w:r>
      <w:proofErr w:type="gramEnd"/>
      <w:r>
        <w:t xml:space="preserve"> if the same article had experiments with THC and CBD we split that into two studies and likewise with in vivo and in vitro.</w:t>
      </w:r>
    </w:p>
  </w:comment>
  <w:comment w:id="853" w:author="יעל מייזלס/Yael Maizels" w:date="2020-07-05T12:48:00Z" w:initials="ימM">
    <w:p w14:paraId="5CF007FB" w14:textId="1A3456A8" w:rsidR="003908BF" w:rsidRDefault="003908BF">
      <w:pPr>
        <w:pStyle w:val="CommentText"/>
      </w:pPr>
      <w:r>
        <w:rPr>
          <w:rStyle w:val="CommentReference"/>
        </w:rPr>
        <w:annotationRef/>
      </w:r>
      <w:r>
        <w:t>I’m missing something here.  You state that 361 examples were obtained manually.  And then these were used as a training set for the program which subsequently identified 1635 positive examples.  But in the database before Florin’s additions there were only 402 studies, so what happened to those additional 1635 examples?</w:t>
      </w:r>
    </w:p>
  </w:comment>
  <w:comment w:id="865" w:author="דמיטרי רודין/Dmitry Rodin" w:date="2020-06-11T02:37:00Z" w:initials="דרR">
    <w:p w14:paraId="6BE27846" w14:textId="77777777" w:rsidR="003908BF" w:rsidRDefault="003908BF">
      <w:pPr>
        <w:pStyle w:val="CommentText"/>
      </w:pPr>
      <w:r>
        <w:rPr>
          <w:rStyle w:val="CommentReference"/>
        </w:rPr>
        <w:annotationRef/>
      </w:r>
      <w:r>
        <w:t>Well, it has all changed, right? We need to write more about it.</w:t>
      </w:r>
    </w:p>
  </w:comment>
  <w:comment w:id="990" w:author="Yael Maizels" w:date="2019-02-06T08:10:00Z" w:initials="">
    <w:p w14:paraId="6A2D1687"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wonder if it is worth it to include this score on the website next to the name of the cannabinoid.</w:t>
      </w:r>
    </w:p>
  </w:comment>
  <w:comment w:id="989" w:author="יעל מייזלס/Yael Maizels" w:date="2020-07-05T14:20:00Z" w:initials="ימM">
    <w:p w14:paraId="74DED4D3" w14:textId="3FDC4B9F" w:rsidR="003908BF" w:rsidRDefault="003908BF">
      <w:pPr>
        <w:pStyle w:val="CommentText"/>
      </w:pPr>
      <w:r>
        <w:rPr>
          <w:rStyle w:val="CommentReference"/>
        </w:rPr>
        <w:annotationRef/>
      </w:r>
      <w:r>
        <w:t>I think this is no longer relevant.</w:t>
      </w:r>
    </w:p>
  </w:comment>
  <w:comment w:id="1057" w:author="Yael Maizels" w:date="2018-12-19T08:02:00Z" w:initials="">
    <w:p w14:paraId="5EC6380B"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might be interesting to do a manual search for something like THC and depression and compare the manual search to the automated search.</w:t>
      </w:r>
    </w:p>
  </w:comment>
  <w:comment w:id="1062" w:author="דמיטרי רודין/Dmitry Rodin" w:date="2020-06-11T03:04:00Z" w:initials="דרR">
    <w:p w14:paraId="7560F9A0" w14:textId="77777777" w:rsidR="003908BF" w:rsidRDefault="003908BF">
      <w:pPr>
        <w:pStyle w:val="CommentText"/>
      </w:pPr>
      <w:r>
        <w:rPr>
          <w:rStyle w:val="CommentReference"/>
        </w:rPr>
        <w:annotationRef/>
      </w:r>
      <w:r>
        <w:t>Bad quality of the picture</w:t>
      </w:r>
    </w:p>
  </w:comment>
  <w:comment w:id="1065" w:author="Yael Maizels" w:date="2019-02-10T12:39:00Z" w:initials="">
    <w:p w14:paraId="24556417"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phrase to informal</w:t>
      </w:r>
    </w:p>
  </w:comment>
  <w:comment w:id="1068" w:author="יעל מייזלס/Yael Maizels" w:date="2021-03-01T14:03:00Z" w:initials="ימM">
    <w:p w14:paraId="59952183" w14:textId="0D14FFE3" w:rsidR="000E6456" w:rsidRDefault="000E6456">
      <w:pPr>
        <w:pStyle w:val="CommentText"/>
      </w:pPr>
      <w:r>
        <w:rPr>
          <w:rStyle w:val="CommentReference"/>
        </w:rPr>
        <w:annotationRef/>
      </w:r>
      <w:r>
        <w:t>This needs to be updated, it is based on only 403 items and not 6000.</w:t>
      </w:r>
    </w:p>
  </w:comment>
  <w:comment w:id="1070" w:author="יעל מייזלס/Yael Maizels" w:date="2021-03-01T14:06:00Z" w:initials="ימM">
    <w:p w14:paraId="03F5EC43" w14:textId="14FA4521" w:rsidR="00B5238B" w:rsidRDefault="00B5238B">
      <w:pPr>
        <w:pStyle w:val="CommentText"/>
      </w:pPr>
      <w:r>
        <w:rPr>
          <w:rStyle w:val="CommentReference"/>
        </w:rPr>
        <w:annotationRef/>
      </w:r>
      <w:r>
        <w:t>In the manually validated set there the research model is identified, in the new data this is missing.  It is a filter for search and shows up in the search table so the users will notice that.</w:t>
      </w:r>
    </w:p>
  </w:comment>
  <w:comment w:id="1073" w:author="דמיטרי רודין/Dmitry Rodin" w:date="2020-06-11T03:03:00Z" w:initials="דרR">
    <w:p w14:paraId="7AED8EA8" w14:textId="77777777" w:rsidR="003908BF" w:rsidRDefault="003908BF">
      <w:pPr>
        <w:pStyle w:val="CommentText"/>
      </w:pPr>
      <w:r>
        <w:rPr>
          <w:rStyle w:val="CommentReference"/>
        </w:rPr>
        <w:annotationRef/>
      </w:r>
      <w:r>
        <w:t>Bad quality of the picture</w:t>
      </w:r>
    </w:p>
  </w:comment>
  <w:comment w:id="1074" w:author="יעל מייזלס/Yael Maizels" w:date="2021-03-01T14:07:00Z" w:initials="ימM">
    <w:p w14:paraId="603AC273" w14:textId="5FBFF7A6" w:rsidR="00B5238B" w:rsidRDefault="00B5238B">
      <w:pPr>
        <w:pStyle w:val="CommentText"/>
      </w:pPr>
      <w:r>
        <w:rPr>
          <w:rStyle w:val="CommentReference"/>
        </w:rPr>
        <w:annotationRef/>
      </w:r>
      <w:r>
        <w:t>This table is totally irrelevant and needs to be updated.</w:t>
      </w:r>
    </w:p>
  </w:comment>
  <w:comment w:id="1075" w:author="יעל מייזלס/Yael Maizels" w:date="2021-03-01T14:07:00Z" w:initials="ימM">
    <w:p w14:paraId="628C7465" w14:textId="03717ABC" w:rsidR="00B5238B" w:rsidRDefault="00B5238B">
      <w:pPr>
        <w:pStyle w:val="CommentText"/>
      </w:pPr>
      <w:r>
        <w:rPr>
          <w:rStyle w:val="CommentReference"/>
        </w:rPr>
        <w:annotationRef/>
      </w:r>
      <w:r>
        <w:t xml:space="preserve">This paragraph is no longer true, we now have over 200 studies describing the effect on schizophrenia.  </w:t>
      </w:r>
      <w:proofErr w:type="gramStart"/>
      <w:r>
        <w:t>Ideally</w:t>
      </w:r>
      <w:proofErr w:type="gramEnd"/>
      <w:r>
        <w:t xml:space="preserve"> we should look at the data and see what new applications we can derive.</w:t>
      </w:r>
    </w:p>
  </w:comment>
  <w:comment w:id="1077" w:author="דמיטרי רודין/Dmitry Rodin" w:date="2020-06-11T03:06:00Z" w:initials="דרR">
    <w:p w14:paraId="0686CE1A" w14:textId="77777777" w:rsidR="003908BF" w:rsidRDefault="003908BF" w:rsidP="00D11E53">
      <w:pPr>
        <w:pStyle w:val="CommentText"/>
      </w:pPr>
      <w:r>
        <w:rPr>
          <w:rStyle w:val="CommentReference"/>
        </w:rPr>
        <w:annotationRef/>
      </w:r>
      <w:r>
        <w:rPr>
          <w:rStyle w:val="CommentReference"/>
        </w:rPr>
        <w:annotationRef/>
      </w:r>
      <w:r>
        <w:t>Bad quality of the picture</w:t>
      </w:r>
    </w:p>
  </w:comment>
  <w:comment w:id="1076" w:author="יעל מייזלס/Yael Maizels" w:date="2021-03-01T14:11:00Z" w:initials="ימM">
    <w:p w14:paraId="337E2556" w14:textId="7555FBA9" w:rsidR="00B5238B" w:rsidRDefault="00B5238B">
      <w:pPr>
        <w:pStyle w:val="CommentText"/>
      </w:pPr>
      <w:r>
        <w:rPr>
          <w:rStyle w:val="CommentReference"/>
        </w:rPr>
        <w:annotationRef/>
      </w:r>
      <w:r>
        <w:t>We have side effects only for the training set- not sure it makes sense to keep this.</w:t>
      </w:r>
    </w:p>
  </w:comment>
  <w:comment w:id="1094" w:author="דמיטרי רודין/Dmitry Rodin" w:date="2020-07-09T01:50:00Z" w:initials="דרR">
    <w:p w14:paraId="7C08F036" w14:textId="77777777" w:rsidR="003908BF" w:rsidRPr="00DB3F2A" w:rsidRDefault="003908BF" w:rsidP="00895135">
      <w:pPr>
        <w:pStyle w:val="CommentText"/>
      </w:pPr>
      <w:r>
        <w:rPr>
          <w:rStyle w:val="CommentReference"/>
        </w:rPr>
        <w:annotationRef/>
      </w:r>
      <w:r>
        <w:t xml:space="preserve">I would move it to the beginning if the discussion. Then we can say something like </w:t>
      </w:r>
      <w:proofErr w:type="gramStart"/>
      <w:r>
        <w:t>“ our</w:t>
      </w:r>
      <w:proofErr w:type="gramEnd"/>
      <w:r>
        <w:t xml:space="preserve"> system serves the need of scientists in clean and properly filtered data reflecting all up-to-date directions in the field“</w:t>
      </w:r>
    </w:p>
  </w:comment>
  <w:comment w:id="1098" w:author="דמיטרי רודין/Dmitry Rodin" w:date="2020-07-09T00:46:00Z" w:initials="דרR">
    <w:p w14:paraId="051DD125" w14:textId="547F02A2" w:rsidR="003908BF" w:rsidRDefault="003908BF">
      <w:pPr>
        <w:pStyle w:val="CommentText"/>
      </w:pPr>
      <w:r>
        <w:rPr>
          <w:rStyle w:val="CommentReference"/>
        </w:rPr>
        <w:annotationRef/>
      </w:r>
      <w:r>
        <w:t>I feel that we should not use the word “database” when talking about the product we developed. Let’s call it system may be?</w:t>
      </w:r>
    </w:p>
  </w:comment>
  <w:comment w:id="1109" w:author="דמיטרי רודין/Dmitry Rodin" w:date="2020-07-09T01:00:00Z" w:initials="דרR">
    <w:p w14:paraId="2794D599" w14:textId="369E7172" w:rsidR="003908BF" w:rsidRDefault="003908BF">
      <w:pPr>
        <w:pStyle w:val="CommentText"/>
      </w:pPr>
      <w:r>
        <w:rPr>
          <w:rStyle w:val="CommentReference"/>
        </w:rPr>
        <w:annotationRef/>
      </w:r>
      <w:r>
        <w:t>I would not use such strong words.</w:t>
      </w:r>
    </w:p>
  </w:comment>
  <w:comment w:id="1133" w:author="דמיטרי רודין/Dmitry Rodin" w:date="2020-07-09T01:03:00Z" w:initials="דרR">
    <w:p w14:paraId="2DE05E6E" w14:textId="04E0C4B5" w:rsidR="003908BF" w:rsidRDefault="003908BF">
      <w:pPr>
        <w:pStyle w:val="CommentText"/>
      </w:pPr>
      <w:r>
        <w:rPr>
          <w:rStyle w:val="CommentReference"/>
        </w:rPr>
        <w:annotationRef/>
      </w:r>
      <w:r>
        <w:t>We don’t need it here – it’s a standard functionality of all databases</w:t>
      </w:r>
    </w:p>
  </w:comment>
  <w:comment w:id="1154" w:author="דמיטרי רודין/Dmitry Rodin" w:date="2020-07-09T01:09:00Z" w:initials="דרR">
    <w:p w14:paraId="25A6F077" w14:textId="10361813" w:rsidR="003908BF" w:rsidRDefault="003908BF">
      <w:pPr>
        <w:pStyle w:val="CommentText"/>
      </w:pPr>
      <w:r>
        <w:rPr>
          <w:rStyle w:val="CommentReference"/>
        </w:rPr>
        <w:annotationRef/>
      </w:r>
      <w:r>
        <w:t>M?</w:t>
      </w:r>
    </w:p>
  </w:comment>
  <w:comment w:id="1172" w:author="יעל מייזלס/Yael Maizels" w:date="2020-07-12T09:14:00Z" w:initials="ימM">
    <w:p w14:paraId="73D6CD19" w14:textId="0B570D35" w:rsidR="003908BF" w:rsidRDefault="003908BF">
      <w:pPr>
        <w:pStyle w:val="CommentText"/>
      </w:pPr>
      <w:r>
        <w:rPr>
          <w:rStyle w:val="CommentReference"/>
        </w:rPr>
        <w:annotationRef/>
      </w:r>
      <w:r>
        <w:t xml:space="preserve">I think </w:t>
      </w:r>
      <w:proofErr w:type="spellStart"/>
      <w:r>
        <w:t>its</w:t>
      </w:r>
      <w:proofErr w:type="spellEnd"/>
      <w:r>
        <w:t xml:space="preserve"> important to have a summary sentence for this paragraph</w:t>
      </w:r>
    </w:p>
  </w:comment>
  <w:comment w:id="1184" w:author="יעל מייזלס/Yael Maizels" w:date="2020-07-06T11:59:00Z" w:initials="ימM">
    <w:p w14:paraId="6A60BE73" w14:textId="77777777" w:rsidR="003908BF" w:rsidRDefault="003908BF">
      <w:pPr>
        <w:pStyle w:val="CommentText"/>
      </w:pPr>
      <w:r>
        <w:rPr>
          <w:rStyle w:val="CommentReference"/>
        </w:rPr>
        <w:annotationRef/>
      </w:r>
      <w:r>
        <w:t>I would love for the two of you to take a look at this site and think what advantages our system has.</w:t>
      </w:r>
    </w:p>
    <w:p w14:paraId="23EF0598" w14:textId="77777777" w:rsidR="003908BF" w:rsidRDefault="003908BF">
      <w:pPr>
        <w:pStyle w:val="CommentText"/>
      </w:pPr>
    </w:p>
    <w:p w14:paraId="6A7B29FE" w14:textId="5CAB0FD0" w:rsidR="003908BF" w:rsidRDefault="003908BF">
      <w:pPr>
        <w:pStyle w:val="CommentText"/>
      </w:pPr>
      <w:r>
        <w:t>I think I search results are more precise – we should emphasize it I think</w:t>
      </w:r>
    </w:p>
  </w:comment>
  <w:comment w:id="1185" w:author="Yael Maizels" w:date="2019-02-06T12:26:00Z" w:initials="">
    <w:p w14:paraId="7C9D73B7"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Valeria- how did you relate to studies that used whole cannabis extracts or whole leaf? - they are not included at the moment. synthetic not included- send </w:t>
      </w:r>
      <w:proofErr w:type="spellStart"/>
      <w:r>
        <w:rPr>
          <w:rFonts w:ascii="Arial" w:eastAsia="Arial" w:hAnsi="Arial" w:cs="Arial"/>
          <w:color w:val="000000"/>
          <w:sz w:val="22"/>
          <w:szCs w:val="22"/>
        </w:rPr>
        <w:t>valeria</w:t>
      </w:r>
      <w:proofErr w:type="spellEnd"/>
      <w:r>
        <w:rPr>
          <w:rFonts w:ascii="Arial" w:eastAsia="Arial" w:hAnsi="Arial" w:cs="Arial"/>
          <w:color w:val="000000"/>
          <w:sz w:val="22"/>
          <w:szCs w:val="22"/>
        </w:rPr>
        <w:t xml:space="preserve"> a list.</w:t>
      </w:r>
    </w:p>
  </w:comment>
  <w:comment w:id="1186" w:author="Yael Maizels" w:date="2019-02-06T12:39:00Z" w:initials="">
    <w:p w14:paraId="3F6D1D21"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really wonder if in this </w:t>
      </w:r>
      <w:proofErr w:type="spellStart"/>
      <w:r>
        <w:rPr>
          <w:rFonts w:ascii="Arial" w:eastAsia="Arial" w:hAnsi="Arial" w:cs="Arial"/>
          <w:color w:val="000000"/>
          <w:sz w:val="22"/>
          <w:szCs w:val="22"/>
        </w:rPr>
        <w:t>secction</w:t>
      </w:r>
      <w:proofErr w:type="spellEnd"/>
      <w:r>
        <w:rPr>
          <w:rFonts w:ascii="Arial" w:eastAsia="Arial" w:hAnsi="Arial" w:cs="Arial"/>
          <w:color w:val="000000"/>
          <w:sz w:val="22"/>
          <w:szCs w:val="22"/>
        </w:rPr>
        <w:t xml:space="preserve"> we should relate to examine.com</w:t>
      </w:r>
    </w:p>
  </w:comment>
  <w:comment w:id="1183" w:author="יעל מייזלס/Yael Maizels" w:date="2021-03-01T14:13:00Z" w:initials="ימM">
    <w:p w14:paraId="793C02A3" w14:textId="0D5E5915" w:rsidR="00B5238B" w:rsidRDefault="00B5238B">
      <w:pPr>
        <w:pStyle w:val="CommentText"/>
      </w:pPr>
      <w:r>
        <w:rPr>
          <w:rStyle w:val="CommentReference"/>
        </w:rPr>
        <w:annotationRef/>
      </w:r>
      <w:r>
        <w:t xml:space="preserve">This is the section I spoke about- I also think we need to compare to </w:t>
      </w:r>
      <w:proofErr w:type="spellStart"/>
      <w:r>
        <w:t>pubmed</w:t>
      </w:r>
      <w:proofErr w:type="spellEnd"/>
      <w:r>
        <w:t xml:space="preserve">.  </w:t>
      </w:r>
      <w:r>
        <w:t>In general the application section and discussion need work.</w:t>
      </w:r>
      <w:bookmarkStart w:id="1187" w:name="_GoBack"/>
      <w:bookmarkEnd w:id="1187"/>
    </w:p>
  </w:comment>
  <w:comment w:id="1201" w:author="דמיטרי רודין/Dmitry Rodin" w:date="2020-07-09T01:50:00Z" w:initials="דרR">
    <w:p w14:paraId="298A8CDC" w14:textId="7C0B027D" w:rsidR="003908BF" w:rsidRPr="00DB3F2A" w:rsidRDefault="003908BF">
      <w:pPr>
        <w:pStyle w:val="CommentText"/>
      </w:pPr>
      <w:r>
        <w:rPr>
          <w:rStyle w:val="CommentReference"/>
        </w:rPr>
        <w:annotationRef/>
      </w:r>
      <w:r>
        <w:t xml:space="preserve">I would move it to the beginning if the discussion. Then we can say something like </w:t>
      </w:r>
      <w:proofErr w:type="gramStart"/>
      <w:r>
        <w:t>“ our</w:t>
      </w:r>
      <w:proofErr w:type="gramEnd"/>
      <w:r>
        <w:t xml:space="preserve"> system serves the need of scientists in clean and properly filtered data reflecting all up-to-date directions in the field“</w:t>
      </w:r>
    </w:p>
  </w:comment>
  <w:comment w:id="1205" w:author="Yael Maizels" w:date="2019-02-07T12:13:00Z" w:initials="">
    <w:p w14:paraId="58035952" w14:textId="77777777" w:rsidR="003908BF" w:rsidRDefault="003908B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not sure how to do these citations</w:t>
      </w:r>
    </w:p>
  </w:comment>
  <w:comment w:id="1208" w:author="דמיטרי רודין/Dmitry Rodin" w:date="2020-06-11T02:46:00Z" w:initials="דרR">
    <w:p w14:paraId="138692EE" w14:textId="77777777" w:rsidR="003908BF" w:rsidRDefault="003908BF">
      <w:pPr>
        <w:pStyle w:val="CommentText"/>
      </w:pPr>
      <w:r>
        <w:rPr>
          <w:rStyle w:val="CommentReference"/>
        </w:rPr>
        <w:annotationRef/>
      </w:r>
      <w:r>
        <w:t xml:space="preserve">It is relevant if we want to focus on the model and not on the service we developed. </w:t>
      </w:r>
      <w:proofErr w:type="gramStart"/>
      <w:r>
        <w:t>May be</w:t>
      </w:r>
      <w:proofErr w:type="gramEnd"/>
      <w:r>
        <w:t xml:space="preserve"> we should not go in that direction?</w:t>
      </w:r>
    </w:p>
  </w:comment>
  <w:comment w:id="1220" w:author="דמיטרי רודין/Dmitry Rodin" w:date="2020-07-09T01:56:00Z" w:initials="דרR">
    <w:p w14:paraId="71AA86CB" w14:textId="002A897F" w:rsidR="003908BF" w:rsidRPr="00DB3F2A" w:rsidRDefault="003908BF">
      <w:pPr>
        <w:pStyle w:val="CommentText"/>
      </w:pPr>
      <w:r>
        <w:rPr>
          <w:rStyle w:val="CommentReference"/>
        </w:rPr>
        <w:annotationRef/>
      </w:r>
      <w:r>
        <w:t xml:space="preserve">That’s tough!) </w:t>
      </w:r>
      <w:proofErr w:type="gramStart"/>
      <w:r>
        <w:t>May be</w:t>
      </w:r>
      <w:proofErr w:type="gramEnd"/>
      <w:r>
        <w:t xml:space="preserve"> we should rephrase it</w:t>
      </w:r>
    </w:p>
  </w:comment>
  <w:comment w:id="1231" w:author="דמיטרי רודין/Dmitry Rodin" w:date="2020-07-09T01:57:00Z" w:initials="דרR">
    <w:p w14:paraId="7AE97FEF" w14:textId="7E4E8D54" w:rsidR="003908BF" w:rsidRDefault="003908BF">
      <w:pPr>
        <w:pStyle w:val="CommentText"/>
      </w:pPr>
      <w:r>
        <w:rPr>
          <w:rStyle w:val="CommentReference"/>
        </w:rPr>
        <w:annotationRef/>
      </w:r>
      <w:proofErr w:type="spellStart"/>
      <w:r>
        <w:t>Pubmed</w:t>
      </w:r>
      <w:proofErr w:type="spellEnd"/>
      <w:r>
        <w:t xml:space="preserve"> do have clinical trials. Or not?</w:t>
      </w:r>
    </w:p>
  </w:comment>
  <w:comment w:id="1232" w:author="יעל מייזלס/Yael Maizels" w:date="2020-07-12T09:28:00Z" w:initials="ימM">
    <w:p w14:paraId="27A3A0C5" w14:textId="3AED2431" w:rsidR="003908BF" w:rsidRDefault="003908BF">
      <w:pPr>
        <w:pStyle w:val="CommentText"/>
      </w:pPr>
      <w:r>
        <w:rPr>
          <w:rStyle w:val="CommentReference"/>
        </w:rPr>
        <w:annotationRef/>
      </w:r>
      <w:r>
        <w:t>It does but not ones where no papers were published.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021503" w15:done="0"/>
  <w15:commentEx w15:paraId="756C3C26" w15:done="0"/>
  <w15:commentEx w15:paraId="6EF378AD" w15:paraIdParent="756C3C26" w15:done="0"/>
  <w15:commentEx w15:paraId="2D7AFEE4" w15:done="0"/>
  <w15:commentEx w15:paraId="4AF0E131" w15:done="0"/>
  <w15:commentEx w15:paraId="2CC5DAB0" w15:done="1"/>
  <w15:commentEx w15:paraId="3D636D80" w15:paraIdParent="2CC5DAB0" w15:done="1"/>
  <w15:commentEx w15:paraId="196DFF65" w15:done="1"/>
  <w15:commentEx w15:paraId="47F3139C" w15:paraIdParent="196DFF65" w15:done="1"/>
  <w15:commentEx w15:paraId="30D34902" w15:done="1"/>
  <w15:commentEx w15:paraId="575A0D6B" w15:done="0"/>
  <w15:commentEx w15:paraId="5367D85D" w15:done="0"/>
  <w15:commentEx w15:paraId="6BF88D46" w15:done="0"/>
  <w15:commentEx w15:paraId="300E88FD" w15:done="0"/>
  <w15:commentEx w15:paraId="65968644" w15:done="0"/>
  <w15:commentEx w15:paraId="42B4685F" w15:done="0"/>
  <w15:commentEx w15:paraId="2AFC0510" w15:done="0"/>
  <w15:commentEx w15:paraId="537D4134" w15:done="0"/>
  <w15:commentEx w15:paraId="54462568" w15:done="0"/>
  <w15:commentEx w15:paraId="2B4E2351" w15:done="0"/>
  <w15:commentEx w15:paraId="64A4161E" w15:done="0"/>
  <w15:commentEx w15:paraId="71BE6960" w15:done="0"/>
  <w15:commentEx w15:paraId="1D2A5EFB" w15:done="0"/>
  <w15:commentEx w15:paraId="77AC67D5" w15:done="0"/>
  <w15:commentEx w15:paraId="60DC666A" w15:done="0"/>
  <w15:commentEx w15:paraId="36A56EA9" w15:done="0"/>
  <w15:commentEx w15:paraId="3A67965A" w15:done="0"/>
  <w15:commentEx w15:paraId="7CBCFA5A" w15:done="0"/>
  <w15:commentEx w15:paraId="287A949B" w15:done="0"/>
  <w15:commentEx w15:paraId="24BFD9DC" w15:done="0"/>
  <w15:commentEx w15:paraId="18B5D4D3" w15:done="0"/>
  <w15:commentEx w15:paraId="0F30479D" w15:done="0"/>
  <w15:commentEx w15:paraId="2CED2BA0" w15:done="0"/>
  <w15:commentEx w15:paraId="674AB42E" w15:done="0"/>
  <w15:commentEx w15:paraId="5E44BF33" w15:done="0"/>
  <w15:commentEx w15:paraId="1A521BCB" w15:done="0"/>
  <w15:commentEx w15:paraId="08457F8C" w15:done="0"/>
  <w15:commentEx w15:paraId="02DFABEE" w15:done="0"/>
  <w15:commentEx w15:paraId="38E3F431" w15:done="0"/>
  <w15:commentEx w15:paraId="712B0B0E" w15:done="0"/>
  <w15:commentEx w15:paraId="5BFE7F98" w15:done="0"/>
  <w15:commentEx w15:paraId="7762CA79" w15:done="0"/>
  <w15:commentEx w15:paraId="23FE7FD1" w15:done="0"/>
  <w15:commentEx w15:paraId="757A3224" w15:done="0"/>
  <w15:commentEx w15:paraId="22A28EAC" w15:done="0"/>
  <w15:commentEx w15:paraId="51900CD1" w15:done="0"/>
  <w15:commentEx w15:paraId="7238672D" w15:done="0"/>
  <w15:commentEx w15:paraId="5CF007FB" w15:done="0"/>
  <w15:commentEx w15:paraId="6BE27846" w15:done="0"/>
  <w15:commentEx w15:paraId="6A2D1687" w15:done="0"/>
  <w15:commentEx w15:paraId="74DED4D3" w15:done="0"/>
  <w15:commentEx w15:paraId="5EC6380B" w15:done="0"/>
  <w15:commentEx w15:paraId="7560F9A0" w15:done="0"/>
  <w15:commentEx w15:paraId="24556417" w15:done="0"/>
  <w15:commentEx w15:paraId="59952183" w15:done="0"/>
  <w15:commentEx w15:paraId="03F5EC43" w15:done="0"/>
  <w15:commentEx w15:paraId="7AED8EA8" w15:done="0"/>
  <w15:commentEx w15:paraId="603AC273" w15:paraIdParent="7AED8EA8" w15:done="0"/>
  <w15:commentEx w15:paraId="628C7465" w15:done="0"/>
  <w15:commentEx w15:paraId="0686CE1A" w15:done="0"/>
  <w15:commentEx w15:paraId="337E2556" w15:done="0"/>
  <w15:commentEx w15:paraId="7C08F036" w15:done="0"/>
  <w15:commentEx w15:paraId="051DD125" w15:done="1"/>
  <w15:commentEx w15:paraId="2794D599" w15:done="1"/>
  <w15:commentEx w15:paraId="2DE05E6E" w15:done="1"/>
  <w15:commentEx w15:paraId="25A6F077" w15:done="0"/>
  <w15:commentEx w15:paraId="73D6CD19" w15:done="0"/>
  <w15:commentEx w15:paraId="6A7B29FE" w15:done="0"/>
  <w15:commentEx w15:paraId="7C9D73B7" w15:done="1"/>
  <w15:commentEx w15:paraId="3F6D1D21" w15:done="0"/>
  <w15:commentEx w15:paraId="793C02A3" w15:done="0"/>
  <w15:commentEx w15:paraId="298A8CDC" w15:done="0"/>
  <w15:commentEx w15:paraId="58035952" w15:done="0"/>
  <w15:commentEx w15:paraId="138692EE" w15:done="0"/>
  <w15:commentEx w15:paraId="71AA86CB" w15:done="0"/>
  <w15:commentEx w15:paraId="7AE97FEF" w15:done="0"/>
  <w15:commentEx w15:paraId="27A3A0C5" w15:paraIdParent="7AE97F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BB1C8" w16cex:dateUtc="2020-07-04T22:56:00Z"/>
  <w16cex:commentExtensible w16cex:durableId="22ABB275" w16cex:dateUtc="2020-07-04T22:59:00Z"/>
  <w16cex:commentExtensible w16cex:durableId="22ABB2B7" w16cex:dateUtc="2020-07-04T23:00:00Z"/>
  <w16cex:commentExtensible w16cex:durableId="22ABBA92" w16cex:dateUtc="2020-07-04T23:33:00Z"/>
  <w16cex:commentExtensible w16cex:durableId="22ABBAEA" w16cex:dateUtc="2020-07-04T23:35:00Z"/>
  <w16cex:commentExtensible w16cex:durableId="22ABBB5A" w16cex:dateUtc="2020-07-04T23:37:00Z"/>
  <w16cex:commentExtensible w16cex:durableId="22ABBC0F" w16cex:dateUtc="2020-07-04T23:40:00Z"/>
  <w16cex:commentExtensible w16cex:durableId="22ABBFB5" w16cex:dateUtc="2020-07-04T23:55:00Z"/>
  <w16cex:commentExtensible w16cex:durableId="228C1754" w16cex:dateUtc="2020-06-10T23:37:00Z"/>
  <w16cex:commentExtensible w16cex:durableId="228C1DAE" w16cex:dateUtc="2020-06-11T00:04:00Z"/>
  <w16cex:commentExtensible w16cex:durableId="228C1D98" w16cex:dateUtc="2020-06-11T00:03:00Z"/>
  <w16cex:commentExtensible w16cex:durableId="228C1E3D" w16cex:dateUtc="2020-06-11T00:06:00Z"/>
  <w16cex:commentExtensible w16cex:durableId="22B0E778" w16cex:dateUtc="2020-07-08T21:46:00Z"/>
  <w16cex:commentExtensible w16cex:durableId="22B0EAC0" w16cex:dateUtc="2020-07-08T22:00:00Z"/>
  <w16cex:commentExtensible w16cex:durableId="22B0ECAD" w16cex:dateUtc="2020-07-08T22:09:00Z"/>
  <w16cex:commentExtensible w16cex:durableId="22B0F648" w16cex:dateUtc="2020-07-08T22:50:00Z"/>
  <w16cex:commentExtensible w16cex:durableId="228C197F" w16cex:dateUtc="2020-06-10T23:46:00Z"/>
  <w16cex:commentExtensible w16cex:durableId="22B0F7E5" w16cex:dateUtc="2020-07-08T22:56:00Z"/>
  <w16cex:commentExtensible w16cex:durableId="22B0F810" w16cex:dateUtc="2020-07-08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021503" w16cid:durableId="23E73E29"/>
  <w16cid:commentId w16cid:paraId="756C3C26" w16cid:durableId="22A70682"/>
  <w16cid:commentId w16cid:paraId="6EF378AD" w16cid:durableId="22ABB1C8"/>
  <w16cid:commentId w16cid:paraId="2D7AFEE4" w16cid:durableId="23E74B99"/>
  <w16cid:commentId w16cid:paraId="4AF0E131" w16cid:durableId="23E74C77"/>
  <w16cid:commentId w16cid:paraId="2CC5DAB0" w16cid:durableId="22B55112"/>
  <w16cid:commentId w16cid:paraId="3D636D80" w16cid:durableId="22B55111"/>
  <w16cid:commentId w16cid:paraId="196DFF65" w16cid:durableId="22A72D23"/>
  <w16cid:commentId w16cid:paraId="47F3139C" w16cid:durableId="22ABBC0F"/>
  <w16cid:commentId w16cid:paraId="30D34902" w16cid:durableId="22A72E4B"/>
  <w16cid:commentId w16cid:paraId="575A0D6B" w16cid:durableId="23E74E15"/>
  <w16cid:commentId w16cid:paraId="5367D85D" w16cid:durableId="23E74E52"/>
  <w16cid:commentId w16cid:paraId="6BF88D46" w16cid:durableId="23E74F8E"/>
  <w16cid:commentId w16cid:paraId="300E88FD" w16cid:durableId="23E76CFE"/>
  <w16cid:commentId w16cid:paraId="65968644" w16cid:durableId="22A7328F"/>
  <w16cid:commentId w16cid:paraId="42B4685F" w16cid:durableId="23E7516D"/>
  <w16cid:commentId w16cid:paraId="2AFC0510" w16cid:durableId="23E755D1"/>
  <w16cid:commentId w16cid:paraId="537D4134" w16cid:durableId="23E75583"/>
  <w16cid:commentId w16cid:paraId="54462568" w16cid:durableId="23E75244"/>
  <w16cid:commentId w16cid:paraId="2B4E2351" w16cid:durableId="23E75706"/>
  <w16cid:commentId w16cid:paraId="64A4161E" w16cid:durableId="23E753D4"/>
  <w16cid:commentId w16cid:paraId="71BE6960" w16cid:durableId="23E7619F"/>
  <w16cid:commentId w16cid:paraId="1D2A5EFB" w16cid:durableId="23E76154"/>
  <w16cid:commentId w16cid:paraId="77AC67D5" w16cid:durableId="23E75734"/>
  <w16cid:commentId w16cid:paraId="60DC666A" w16cid:durableId="23E76234"/>
  <w16cid:commentId w16cid:paraId="36A56EA9" w16cid:durableId="23E76763"/>
  <w16cid:commentId w16cid:paraId="3A67965A" w16cid:durableId="23E7640C"/>
  <w16cid:commentId w16cid:paraId="7CBCFA5A" w16cid:durableId="23E767F9"/>
  <w16cid:commentId w16cid:paraId="287A949B" w16cid:durableId="23E76832"/>
  <w16cid:commentId w16cid:paraId="24BFD9DC" w16cid:durableId="23E76880"/>
  <w16cid:commentId w16cid:paraId="18B5D4D3" w16cid:durableId="23E76BDA"/>
  <w16cid:commentId w16cid:paraId="0F30479D" w16cid:durableId="23E76B80"/>
  <w16cid:commentId w16cid:paraId="2CED2BA0" w16cid:durableId="23E76C4B"/>
  <w16cid:commentId w16cid:paraId="674AB42E" w16cid:durableId="23E76D5C"/>
  <w16cid:commentId w16cid:paraId="5E44BF33" w16cid:durableId="23E76D6F"/>
  <w16cid:commentId w16cid:paraId="1A521BCB" w16cid:durableId="23E76F67"/>
  <w16cid:commentId w16cid:paraId="08457F8C" w16cid:durableId="23E76FE5"/>
  <w16cid:commentId w16cid:paraId="02DFABEE" w16cid:durableId="23E55D2B"/>
  <w16cid:commentId w16cid:paraId="38E3F431" w16cid:durableId="23E77092"/>
  <w16cid:commentId w16cid:paraId="712B0B0E" w16cid:durableId="23E770B0"/>
  <w16cid:commentId w16cid:paraId="5BFE7F98" w16cid:durableId="236F60B7"/>
  <w16cid:commentId w16cid:paraId="7762CA79" w16cid:durableId="228C1444"/>
  <w16cid:commentId w16cid:paraId="23FE7FD1" w16cid:durableId="228C1445"/>
  <w16cid:commentId w16cid:paraId="757A3224" w16cid:durableId="228C1446"/>
  <w16cid:commentId w16cid:paraId="22A28EAC" w16cid:durableId="22A73AEC"/>
  <w16cid:commentId w16cid:paraId="51900CD1" w16cid:durableId="22A732E5"/>
  <w16cid:commentId w16cid:paraId="7238672D" w16cid:durableId="22AD72FE"/>
  <w16cid:commentId w16cid:paraId="5CF007FB" w16cid:durableId="22AC4AB4"/>
  <w16cid:commentId w16cid:paraId="6BE27846" w16cid:durableId="228C1754"/>
  <w16cid:commentId w16cid:paraId="6A2D1687" w16cid:durableId="228C1447"/>
  <w16cid:commentId w16cid:paraId="74DED4D3" w16cid:durableId="22AC6010"/>
  <w16cid:commentId w16cid:paraId="5EC6380B" w16cid:durableId="228C1448"/>
  <w16cid:commentId w16cid:paraId="7560F9A0" w16cid:durableId="228C1DAE"/>
  <w16cid:commentId w16cid:paraId="24556417" w16cid:durableId="228C1449"/>
  <w16cid:commentId w16cid:paraId="59952183" w16cid:durableId="23E772C1"/>
  <w16cid:commentId w16cid:paraId="03F5EC43" w16cid:durableId="23E77359"/>
  <w16cid:commentId w16cid:paraId="7AED8EA8" w16cid:durableId="228C1D98"/>
  <w16cid:commentId w16cid:paraId="603AC273" w16cid:durableId="23E77398"/>
  <w16cid:commentId w16cid:paraId="628C7465" w16cid:durableId="23E773B4"/>
  <w16cid:commentId w16cid:paraId="0686CE1A" w16cid:durableId="228C1E3D"/>
  <w16cid:commentId w16cid:paraId="337E2556" w16cid:durableId="23E7748F"/>
  <w16cid:commentId w16cid:paraId="7C08F036" w16cid:durableId="22B555E1"/>
  <w16cid:commentId w16cid:paraId="051DD125" w16cid:durableId="22B0E778"/>
  <w16cid:commentId w16cid:paraId="2794D599" w16cid:durableId="22B0EAC0"/>
  <w16cid:commentId w16cid:paraId="2DE05E6E" w16cid:durableId="23E51846"/>
  <w16cid:commentId w16cid:paraId="25A6F077" w16cid:durableId="22B0ECAD"/>
  <w16cid:commentId w16cid:paraId="73D6CD19" w16cid:durableId="22B552F6"/>
  <w16cid:commentId w16cid:paraId="6A7B29FE" w16cid:durableId="22AD90B5"/>
  <w16cid:commentId w16cid:paraId="7C9D73B7" w16cid:durableId="228C144A"/>
  <w16cid:commentId w16cid:paraId="3F6D1D21" w16cid:durableId="228C144B"/>
  <w16cid:commentId w16cid:paraId="793C02A3" w16cid:durableId="23E7751A"/>
  <w16cid:commentId w16cid:paraId="298A8CDC" w16cid:durableId="22B0F648"/>
  <w16cid:commentId w16cid:paraId="58035952" w16cid:durableId="228C144C"/>
  <w16cid:commentId w16cid:paraId="138692EE" w16cid:durableId="228C197F"/>
  <w16cid:commentId w16cid:paraId="71AA86CB" w16cid:durableId="22B0F7E5"/>
  <w16cid:commentId w16cid:paraId="7AE97FEF" w16cid:durableId="22B0F810"/>
  <w16cid:commentId w16cid:paraId="27A3A0C5" w16cid:durableId="22B556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9C678" w14:textId="77777777" w:rsidR="00644380" w:rsidRDefault="00644380" w:rsidP="00B125D3">
      <w:r>
        <w:separator/>
      </w:r>
    </w:p>
  </w:endnote>
  <w:endnote w:type="continuationSeparator" w:id="0">
    <w:p w14:paraId="24B62AD0" w14:textId="77777777" w:rsidR="00644380" w:rsidRDefault="00644380" w:rsidP="00B12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DCF12" w14:textId="77777777" w:rsidR="00644380" w:rsidRDefault="00644380" w:rsidP="00B125D3">
      <w:r>
        <w:separator/>
      </w:r>
    </w:p>
  </w:footnote>
  <w:footnote w:type="continuationSeparator" w:id="0">
    <w:p w14:paraId="40FD0FD0" w14:textId="77777777" w:rsidR="00644380" w:rsidRDefault="00644380" w:rsidP="00B125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A6338"/>
    <w:multiLevelType w:val="hybridMultilevel"/>
    <w:tmpl w:val="CE0E6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9A1702"/>
    <w:multiLevelType w:val="hybridMultilevel"/>
    <w:tmpl w:val="BA54D592"/>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יעל מייזלס/Yael Maizels">
    <w15:presenceInfo w15:providerId="AD" w15:userId="S-1-5-21-1788675252-1543835518-14044502-14117"/>
  </w15:person>
  <w15:person w15:author="דמיטרי רודין/Dmitry Rodin">
    <w15:presenceInfo w15:providerId="AD" w15:userId="S::rodin.dmitry@ariel.ac.il::a21757ef-9cad-4b6f-a0a4-b84e1cf59d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2D1"/>
    <w:rsid w:val="00002435"/>
    <w:rsid w:val="00014DC9"/>
    <w:rsid w:val="00041CAF"/>
    <w:rsid w:val="000771A1"/>
    <w:rsid w:val="00082D6F"/>
    <w:rsid w:val="000856A2"/>
    <w:rsid w:val="00092763"/>
    <w:rsid w:val="000A149D"/>
    <w:rsid w:val="000A7B75"/>
    <w:rsid w:val="000C2BD8"/>
    <w:rsid w:val="000C568F"/>
    <w:rsid w:val="000E0A74"/>
    <w:rsid w:val="000E4A57"/>
    <w:rsid w:val="000E6456"/>
    <w:rsid w:val="00103252"/>
    <w:rsid w:val="00125762"/>
    <w:rsid w:val="00130DBB"/>
    <w:rsid w:val="00151C18"/>
    <w:rsid w:val="0016062B"/>
    <w:rsid w:val="001872D4"/>
    <w:rsid w:val="0019680A"/>
    <w:rsid w:val="001D78A9"/>
    <w:rsid w:val="00243F3E"/>
    <w:rsid w:val="002563E9"/>
    <w:rsid w:val="00260601"/>
    <w:rsid w:val="00264B7C"/>
    <w:rsid w:val="002768D2"/>
    <w:rsid w:val="0029481D"/>
    <w:rsid w:val="002A40E0"/>
    <w:rsid w:val="002C3681"/>
    <w:rsid w:val="002C446E"/>
    <w:rsid w:val="002C7646"/>
    <w:rsid w:val="002D790A"/>
    <w:rsid w:val="002E273D"/>
    <w:rsid w:val="00302D34"/>
    <w:rsid w:val="00322A01"/>
    <w:rsid w:val="00342DBD"/>
    <w:rsid w:val="003908BF"/>
    <w:rsid w:val="003E471D"/>
    <w:rsid w:val="003F3EAD"/>
    <w:rsid w:val="004256A9"/>
    <w:rsid w:val="00451546"/>
    <w:rsid w:val="004807C6"/>
    <w:rsid w:val="0048572C"/>
    <w:rsid w:val="004A0CFE"/>
    <w:rsid w:val="004B3BCE"/>
    <w:rsid w:val="004C3139"/>
    <w:rsid w:val="004C416B"/>
    <w:rsid w:val="00513772"/>
    <w:rsid w:val="00562D20"/>
    <w:rsid w:val="00595778"/>
    <w:rsid w:val="005A351E"/>
    <w:rsid w:val="005B7C61"/>
    <w:rsid w:val="005F5C35"/>
    <w:rsid w:val="00644380"/>
    <w:rsid w:val="00650542"/>
    <w:rsid w:val="00675FDD"/>
    <w:rsid w:val="006813AF"/>
    <w:rsid w:val="006826F4"/>
    <w:rsid w:val="006B64E3"/>
    <w:rsid w:val="006D5231"/>
    <w:rsid w:val="006E7862"/>
    <w:rsid w:val="00712C37"/>
    <w:rsid w:val="00720DE3"/>
    <w:rsid w:val="0072229E"/>
    <w:rsid w:val="007226CA"/>
    <w:rsid w:val="007446CB"/>
    <w:rsid w:val="00751A75"/>
    <w:rsid w:val="0078741B"/>
    <w:rsid w:val="00790420"/>
    <w:rsid w:val="007A0E87"/>
    <w:rsid w:val="007C12D1"/>
    <w:rsid w:val="007F7C1A"/>
    <w:rsid w:val="008009D9"/>
    <w:rsid w:val="00804576"/>
    <w:rsid w:val="00895135"/>
    <w:rsid w:val="008B39CF"/>
    <w:rsid w:val="008C3200"/>
    <w:rsid w:val="008C57E2"/>
    <w:rsid w:val="008F2E3E"/>
    <w:rsid w:val="00912BCA"/>
    <w:rsid w:val="009159DD"/>
    <w:rsid w:val="00945A4E"/>
    <w:rsid w:val="00973306"/>
    <w:rsid w:val="009A452D"/>
    <w:rsid w:val="009A5490"/>
    <w:rsid w:val="009D6105"/>
    <w:rsid w:val="00A667C1"/>
    <w:rsid w:val="00A93EAE"/>
    <w:rsid w:val="00AA36EC"/>
    <w:rsid w:val="00AB4335"/>
    <w:rsid w:val="00AC3A08"/>
    <w:rsid w:val="00B125D3"/>
    <w:rsid w:val="00B24440"/>
    <w:rsid w:val="00B3197C"/>
    <w:rsid w:val="00B336F7"/>
    <w:rsid w:val="00B36200"/>
    <w:rsid w:val="00B434C2"/>
    <w:rsid w:val="00B5238B"/>
    <w:rsid w:val="00B67B12"/>
    <w:rsid w:val="00B77120"/>
    <w:rsid w:val="00B945F2"/>
    <w:rsid w:val="00B96D91"/>
    <w:rsid w:val="00BA2354"/>
    <w:rsid w:val="00BD00BE"/>
    <w:rsid w:val="00BF3D1F"/>
    <w:rsid w:val="00BF44B8"/>
    <w:rsid w:val="00C146CA"/>
    <w:rsid w:val="00C5778C"/>
    <w:rsid w:val="00C72B12"/>
    <w:rsid w:val="00CB09D8"/>
    <w:rsid w:val="00CB37CE"/>
    <w:rsid w:val="00D11E53"/>
    <w:rsid w:val="00D225B1"/>
    <w:rsid w:val="00D25E50"/>
    <w:rsid w:val="00D45068"/>
    <w:rsid w:val="00D5347C"/>
    <w:rsid w:val="00D7168F"/>
    <w:rsid w:val="00DB3F2A"/>
    <w:rsid w:val="00DC784C"/>
    <w:rsid w:val="00DD31A2"/>
    <w:rsid w:val="00E23104"/>
    <w:rsid w:val="00E94930"/>
    <w:rsid w:val="00E95488"/>
    <w:rsid w:val="00E95FED"/>
    <w:rsid w:val="00EB4790"/>
    <w:rsid w:val="00EB6495"/>
    <w:rsid w:val="00ED10B0"/>
    <w:rsid w:val="00EF7149"/>
    <w:rsid w:val="00F0064F"/>
    <w:rsid w:val="00F0470F"/>
    <w:rsid w:val="00F155AA"/>
    <w:rsid w:val="00F7691F"/>
    <w:rsid w:val="00FE3D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5B315E"/>
  <w15:docId w15:val="{8C5D9475-DABC-3048-9D28-3ABF261A6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ru-RU"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7120"/>
    <w:rPr>
      <w:rFonts w:ascii="Times New Roman" w:eastAsia="Times New Roman" w:hAnsi="Times New Roman" w:cs="Times New Roman"/>
    </w:rPr>
  </w:style>
  <w:style w:type="paragraph" w:styleId="Heading1">
    <w:name w:val="heading 1"/>
    <w:basedOn w:val="Normal"/>
    <w:next w:val="Normal"/>
    <w:uiPriority w:val="9"/>
    <w:qFormat/>
    <w:pPr>
      <w:keepNext/>
      <w:keepLines/>
      <w:spacing w:before="480" w:after="120"/>
      <w:outlineLvl w:val="0"/>
    </w:pPr>
    <w:rPr>
      <w:rFonts w:ascii="Calibri" w:eastAsia="Calibri" w:hAnsi="Calibri" w:cs="Calibri"/>
      <w:b/>
      <w:sz w:val="48"/>
      <w:szCs w:val="48"/>
    </w:rPr>
  </w:style>
  <w:style w:type="paragraph" w:styleId="Heading2">
    <w:name w:val="heading 2"/>
    <w:basedOn w:val="Normal"/>
    <w:next w:val="Normal"/>
    <w:uiPriority w:val="9"/>
    <w:semiHidden/>
    <w:unhideWhenUsed/>
    <w:qFormat/>
    <w:pPr>
      <w:keepNext/>
      <w:keepLines/>
      <w:spacing w:before="360" w:after="80"/>
      <w:outlineLvl w:val="1"/>
    </w:pPr>
    <w:rPr>
      <w:rFonts w:ascii="Calibri" w:eastAsia="Calibri" w:hAnsi="Calibri" w:cs="Calibri"/>
      <w:b/>
      <w:sz w:val="36"/>
      <w:szCs w:val="36"/>
    </w:rPr>
  </w:style>
  <w:style w:type="paragraph" w:styleId="Heading3">
    <w:name w:val="heading 3"/>
    <w:basedOn w:val="Normal"/>
    <w:next w:val="Normal"/>
    <w:uiPriority w:val="9"/>
    <w:semiHidden/>
    <w:unhideWhenUsed/>
    <w:qFormat/>
    <w:pPr>
      <w:keepNext/>
      <w:keepLines/>
      <w:spacing w:before="280" w:after="80"/>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rFonts w:ascii="Calibri" w:eastAsia="Calibri" w:hAnsi="Calibri" w:cs="Calibri"/>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A149D"/>
    <w:rPr>
      <w:rFonts w:eastAsia="Calibri"/>
      <w:sz w:val="18"/>
      <w:szCs w:val="18"/>
    </w:rPr>
  </w:style>
  <w:style w:type="character" w:customStyle="1" w:styleId="BalloonTextChar">
    <w:name w:val="Balloon Text Char"/>
    <w:basedOn w:val="DefaultParagraphFont"/>
    <w:link w:val="BalloonText"/>
    <w:uiPriority w:val="99"/>
    <w:semiHidden/>
    <w:rsid w:val="000A149D"/>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0A149D"/>
    <w:rPr>
      <w:b/>
      <w:bCs/>
    </w:rPr>
  </w:style>
  <w:style w:type="character" w:customStyle="1" w:styleId="CommentSubjectChar">
    <w:name w:val="Comment Subject Char"/>
    <w:basedOn w:val="CommentTextChar"/>
    <w:link w:val="CommentSubject"/>
    <w:uiPriority w:val="99"/>
    <w:semiHidden/>
    <w:rsid w:val="000A149D"/>
    <w:rPr>
      <w:b/>
      <w:bCs/>
      <w:sz w:val="20"/>
      <w:szCs w:val="20"/>
    </w:rPr>
  </w:style>
  <w:style w:type="character" w:styleId="Hyperlink">
    <w:name w:val="Hyperlink"/>
    <w:basedOn w:val="DefaultParagraphFont"/>
    <w:uiPriority w:val="99"/>
    <w:unhideWhenUsed/>
    <w:rsid w:val="009D6105"/>
    <w:rPr>
      <w:color w:val="0000FF"/>
      <w:u w:val="single"/>
    </w:rPr>
  </w:style>
  <w:style w:type="paragraph" w:styleId="NormalWeb">
    <w:name w:val="Normal (Web)"/>
    <w:basedOn w:val="Normal"/>
    <w:uiPriority w:val="99"/>
    <w:unhideWhenUsed/>
    <w:rsid w:val="00002435"/>
    <w:pPr>
      <w:spacing w:before="100" w:beforeAutospacing="1" w:after="100" w:afterAutospacing="1"/>
    </w:pPr>
  </w:style>
  <w:style w:type="character" w:customStyle="1" w:styleId="apple-converted-space">
    <w:name w:val="apple-converted-space"/>
    <w:basedOn w:val="DefaultParagraphFont"/>
    <w:rsid w:val="00B77120"/>
  </w:style>
  <w:style w:type="character" w:styleId="UnresolvedMention">
    <w:name w:val="Unresolved Mention"/>
    <w:basedOn w:val="DefaultParagraphFont"/>
    <w:uiPriority w:val="99"/>
    <w:semiHidden/>
    <w:unhideWhenUsed/>
    <w:rsid w:val="00302D34"/>
    <w:rPr>
      <w:color w:val="605E5C"/>
      <w:shd w:val="clear" w:color="auto" w:fill="E1DFDD"/>
    </w:rPr>
  </w:style>
  <w:style w:type="paragraph" w:styleId="ListParagraph">
    <w:name w:val="List Paragraph"/>
    <w:basedOn w:val="Normal"/>
    <w:uiPriority w:val="34"/>
    <w:qFormat/>
    <w:rsid w:val="00302D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28848">
      <w:bodyDiv w:val="1"/>
      <w:marLeft w:val="0"/>
      <w:marRight w:val="0"/>
      <w:marTop w:val="0"/>
      <w:marBottom w:val="0"/>
      <w:divBdr>
        <w:top w:val="none" w:sz="0" w:space="0" w:color="auto"/>
        <w:left w:val="none" w:sz="0" w:space="0" w:color="auto"/>
        <w:bottom w:val="none" w:sz="0" w:space="0" w:color="auto"/>
        <w:right w:val="none" w:sz="0" w:space="0" w:color="auto"/>
      </w:divBdr>
    </w:div>
    <w:div w:id="687171507">
      <w:bodyDiv w:val="1"/>
      <w:marLeft w:val="0"/>
      <w:marRight w:val="0"/>
      <w:marTop w:val="0"/>
      <w:marBottom w:val="0"/>
      <w:divBdr>
        <w:top w:val="none" w:sz="0" w:space="0" w:color="auto"/>
        <w:left w:val="none" w:sz="0" w:space="0" w:color="auto"/>
        <w:bottom w:val="none" w:sz="0" w:space="0" w:color="auto"/>
        <w:right w:val="none" w:sz="0" w:space="0" w:color="auto"/>
      </w:divBdr>
    </w:div>
    <w:div w:id="714039821">
      <w:bodyDiv w:val="1"/>
      <w:marLeft w:val="0"/>
      <w:marRight w:val="0"/>
      <w:marTop w:val="0"/>
      <w:marBottom w:val="0"/>
      <w:divBdr>
        <w:top w:val="none" w:sz="0" w:space="0" w:color="auto"/>
        <w:left w:val="none" w:sz="0" w:space="0" w:color="auto"/>
        <w:bottom w:val="none" w:sz="0" w:space="0" w:color="auto"/>
        <w:right w:val="none" w:sz="0" w:space="0" w:color="auto"/>
      </w:divBdr>
      <w:divsChild>
        <w:div w:id="6561218">
          <w:marLeft w:val="0"/>
          <w:marRight w:val="0"/>
          <w:marTop w:val="0"/>
          <w:marBottom w:val="0"/>
          <w:divBdr>
            <w:top w:val="none" w:sz="0" w:space="0" w:color="auto"/>
            <w:left w:val="none" w:sz="0" w:space="0" w:color="auto"/>
            <w:bottom w:val="none" w:sz="0" w:space="0" w:color="auto"/>
            <w:right w:val="none" w:sz="0" w:space="0" w:color="auto"/>
          </w:divBdr>
          <w:divsChild>
            <w:div w:id="459686837">
              <w:marLeft w:val="0"/>
              <w:marRight w:val="0"/>
              <w:marTop w:val="0"/>
              <w:marBottom w:val="0"/>
              <w:divBdr>
                <w:top w:val="none" w:sz="0" w:space="0" w:color="auto"/>
                <w:left w:val="none" w:sz="0" w:space="0" w:color="auto"/>
                <w:bottom w:val="none" w:sz="0" w:space="0" w:color="auto"/>
                <w:right w:val="none" w:sz="0" w:space="0" w:color="auto"/>
              </w:divBdr>
              <w:divsChild>
                <w:div w:id="280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9536">
      <w:bodyDiv w:val="1"/>
      <w:marLeft w:val="0"/>
      <w:marRight w:val="0"/>
      <w:marTop w:val="0"/>
      <w:marBottom w:val="0"/>
      <w:divBdr>
        <w:top w:val="none" w:sz="0" w:space="0" w:color="auto"/>
        <w:left w:val="none" w:sz="0" w:space="0" w:color="auto"/>
        <w:bottom w:val="none" w:sz="0" w:space="0" w:color="auto"/>
        <w:right w:val="none" w:sz="0" w:space="0" w:color="auto"/>
      </w:divBdr>
    </w:div>
    <w:div w:id="885527864">
      <w:bodyDiv w:val="1"/>
      <w:marLeft w:val="0"/>
      <w:marRight w:val="0"/>
      <w:marTop w:val="0"/>
      <w:marBottom w:val="0"/>
      <w:divBdr>
        <w:top w:val="none" w:sz="0" w:space="0" w:color="auto"/>
        <w:left w:val="none" w:sz="0" w:space="0" w:color="auto"/>
        <w:bottom w:val="none" w:sz="0" w:space="0" w:color="auto"/>
        <w:right w:val="none" w:sz="0" w:space="0" w:color="auto"/>
      </w:divBdr>
    </w:div>
    <w:div w:id="1409032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cannabis-med.org/studies/study.php?search=extended&amp;sort=year%20DESC" TargetMode="External"/><Relationship Id="rId10" Type="http://schemas.openxmlformats.org/officeDocument/2006/relationships/image" Target="media/image1.tiff"/><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Pages>
  <Words>5501</Words>
  <Characters>31356</Characters>
  <Application>Microsoft Office Word</Application>
  <DocSecurity>0</DocSecurity>
  <Lines>261</Lines>
  <Paragraphs>73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יעל מייזלס/Yael Maizels</dc:creator>
  <cp:lastModifiedBy>יעל מייזלס/Yael Maizels</cp:lastModifiedBy>
  <cp:revision>2</cp:revision>
  <dcterms:created xsi:type="dcterms:W3CDTF">2021-03-01T12:14:00Z</dcterms:created>
  <dcterms:modified xsi:type="dcterms:W3CDTF">2021-03-01T12:14:00Z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d339bbd-1610-4453-a1eb-70da82c798e4_Enabled">
    <vt:lpwstr>True</vt:lpwstr>
  </property>
  <property fmtid="{D5CDD505-2E9C-101B-9397-08002B2CF9AE}" pid="3" name="MSIP_Label_8d339bbd-1610-4453-a1eb-70da82c798e4_SiteId">
    <vt:lpwstr>7c28cdd3-adae-40fa-b9a0-817a9a45bc2d</vt:lpwstr>
  </property>
  <property fmtid="{D5CDD505-2E9C-101B-9397-08002B2CF9AE}" pid="4" name="MSIP_Label_8d339bbd-1610-4453-a1eb-70da82c798e4_SetDate">
    <vt:lpwstr>2020-06-15T11:19:25.0340282Z</vt:lpwstr>
  </property>
  <property fmtid="{D5CDD505-2E9C-101B-9397-08002B2CF9AE}" pid="5" name="MSIP_Label_8d339bbd-1610-4453-a1eb-70da82c798e4_Name">
    <vt:lpwstr>מידע ציבורי</vt:lpwstr>
  </property>
  <property fmtid="{D5CDD505-2E9C-101B-9397-08002B2CF9AE}" pid="6" name="MSIP_Label_8d339bbd-1610-4453-a1eb-70da82c798e4_ActionId">
    <vt:lpwstr>ac6f10e1-1e6d-4882-b629-c8bcd792d7fc</vt:lpwstr>
  </property>
  <property fmtid="{D5CDD505-2E9C-101B-9397-08002B2CF9AE}" pid="7" name="MSIP_Label_8d339bbd-1610-4453-a1eb-70da82c798e4_Extended_MSFT_Method">
    <vt:lpwstr>Automatic</vt:lpwstr>
  </property>
  <property fmtid="{D5CDD505-2E9C-101B-9397-08002B2CF9AE}" pid="8" name="Sensitivity">
    <vt:lpwstr>מידע ציבורי</vt:lpwstr>
  </property>
</Properties>
</file>